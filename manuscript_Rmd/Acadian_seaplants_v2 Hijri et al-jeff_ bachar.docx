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095928" w14:textId="77777777" w:rsidR="00DE6AAA" w:rsidRDefault="00DE6AAA" w:rsidP="00833F6A">
      <w:pPr>
        <w:pStyle w:val="Title"/>
        <w:spacing w:line="360" w:lineRule="auto"/>
        <w:rPr>
          <w:ins w:id="0" w:author="Jeff Norrie" w:date="2018-10-24T13:46:00Z"/>
        </w:rPr>
      </w:pPr>
    </w:p>
    <w:p w14:paraId="2EAE0DE7" w14:textId="4D0894C1" w:rsidR="00FF1271" w:rsidRDefault="00833F6A" w:rsidP="00833F6A">
      <w:pPr>
        <w:pStyle w:val="Title"/>
        <w:spacing w:line="360" w:lineRule="auto"/>
      </w:pPr>
      <w:r>
        <w:t xml:space="preserve">The effect </w:t>
      </w:r>
      <w:proofErr w:type="gramStart"/>
      <w:r>
        <w:t xml:space="preserve">of </w:t>
      </w:r>
      <w:ins w:id="1" w:author="Bachar Blal" w:date="2018-11-19T11:17:00Z">
        <w:r w:rsidR="00F61577">
          <w:t xml:space="preserve"> </w:t>
        </w:r>
      </w:ins>
      <w:ins w:id="2" w:author="Bachar Blal" w:date="2018-11-19T11:18:00Z">
        <w:r w:rsidR="00F61577">
          <w:t>a</w:t>
        </w:r>
        <w:proofErr w:type="gramEnd"/>
        <w:r w:rsidR="00F61577">
          <w:t xml:space="preserve"> commercial </w:t>
        </w:r>
      </w:ins>
      <w:proofErr w:type="spellStart"/>
      <w:r>
        <w:rPr>
          <w:i/>
        </w:rPr>
        <w:t>Ascophyllum</w:t>
      </w:r>
      <w:proofErr w:type="spellEnd"/>
      <w:r>
        <w:rPr>
          <w:i/>
        </w:rPr>
        <w:t xml:space="preserve"> nodosum</w:t>
      </w:r>
      <w:r>
        <w:t xml:space="preserve"> extracts on tomato and pepper plant productivity and their associated fungal and bacterial communities.</w:t>
      </w:r>
    </w:p>
    <w:p w14:paraId="66581D80" w14:textId="77777777" w:rsidR="00FF1271" w:rsidRPr="00B37093" w:rsidRDefault="00833F6A" w:rsidP="00833F6A">
      <w:pPr>
        <w:pStyle w:val="Date"/>
        <w:spacing w:line="360" w:lineRule="auto"/>
        <w:rPr>
          <w:lang w:val="fr-CA"/>
        </w:rPr>
      </w:pPr>
      <w:proofErr w:type="spellStart"/>
      <w:r w:rsidRPr="00B37093">
        <w:rPr>
          <w:lang w:val="fr-CA"/>
        </w:rPr>
        <w:t>October</w:t>
      </w:r>
      <w:proofErr w:type="spellEnd"/>
      <w:r w:rsidRPr="00B37093">
        <w:rPr>
          <w:lang w:val="fr-CA"/>
        </w:rPr>
        <w:t xml:space="preserve"> 03, 2018</w:t>
      </w:r>
    </w:p>
    <w:p w14:paraId="5D709562" w14:textId="77777777" w:rsidR="00833F6A" w:rsidRPr="00B37093" w:rsidRDefault="00833F6A" w:rsidP="00833F6A">
      <w:pPr>
        <w:pStyle w:val="BodyText"/>
        <w:spacing w:line="360" w:lineRule="auto"/>
        <w:rPr>
          <w:lang w:val="fr-CA"/>
        </w:rPr>
      </w:pPr>
    </w:p>
    <w:p w14:paraId="431FC14B" w14:textId="397726FB" w:rsidR="00833F6A" w:rsidRPr="00B37093" w:rsidRDefault="00833F6A" w:rsidP="00833F6A">
      <w:pPr>
        <w:pStyle w:val="BodyText"/>
        <w:spacing w:line="360" w:lineRule="auto"/>
        <w:rPr>
          <w:lang w:val="fr-CA"/>
        </w:rPr>
      </w:pPr>
      <w:r w:rsidRPr="00B37093">
        <w:rPr>
          <w:lang w:val="fr-CA"/>
        </w:rPr>
        <w:t>Sébastien Renaut</w:t>
      </w:r>
      <w:r w:rsidRPr="00B37093">
        <w:rPr>
          <w:vertAlign w:val="superscript"/>
          <w:lang w:val="fr-CA"/>
        </w:rPr>
        <w:t>1,2</w:t>
      </w:r>
      <w:r w:rsidRPr="00B37093">
        <w:rPr>
          <w:lang w:val="fr-CA"/>
        </w:rPr>
        <w:t xml:space="preserve">, </w:t>
      </w:r>
      <w:proofErr w:type="spellStart"/>
      <w:r w:rsidRPr="00B37093">
        <w:rPr>
          <w:lang w:val="fr-CA"/>
        </w:rPr>
        <w:t>Jacynthe</w:t>
      </w:r>
      <w:proofErr w:type="spellEnd"/>
      <w:r w:rsidRPr="00B37093">
        <w:rPr>
          <w:lang w:val="fr-CA"/>
        </w:rPr>
        <w:t xml:space="preserve"> Masse</w:t>
      </w:r>
      <w:r w:rsidRPr="00B37093">
        <w:rPr>
          <w:vertAlign w:val="superscript"/>
          <w:lang w:val="fr-CA"/>
        </w:rPr>
        <w:t>1,2</w:t>
      </w:r>
      <w:r w:rsidRPr="00B37093">
        <w:rPr>
          <w:lang w:val="fr-CA"/>
        </w:rPr>
        <w:t xml:space="preserve">, </w:t>
      </w:r>
      <w:r w:rsidR="00B37093">
        <w:rPr>
          <w:lang w:val="fr-CA"/>
        </w:rPr>
        <w:t>Jeffrey P.  Norrie</w:t>
      </w:r>
      <w:r w:rsidR="00B37093">
        <w:rPr>
          <w:vertAlign w:val="superscript"/>
          <w:lang w:val="fr-CA"/>
        </w:rPr>
        <w:t>3</w:t>
      </w:r>
      <w:r w:rsidRPr="00B37093">
        <w:rPr>
          <w:lang w:val="fr-CA"/>
        </w:rPr>
        <w:t xml:space="preserve">, </w:t>
      </w:r>
      <w:ins w:id="3" w:author="Bachar Blal" w:date="2018-11-19T12:26:00Z">
        <w:r w:rsidR="001A52B9">
          <w:rPr>
            <w:lang w:val="fr-CA"/>
          </w:rPr>
          <w:t>B. Blal,</w:t>
        </w:r>
        <w:r w:rsidR="001A52B9" w:rsidRPr="001A52B9">
          <w:rPr>
            <w:vertAlign w:val="superscript"/>
            <w:lang w:val="fr-CA"/>
            <w:rPrChange w:id="4" w:author="Bachar Blal" w:date="2018-11-19T12:26:00Z">
              <w:rPr>
                <w:lang w:val="fr-CA"/>
              </w:rPr>
            </w:rPrChange>
          </w:rPr>
          <w:t>3</w:t>
        </w:r>
        <w:r w:rsidR="001A52B9">
          <w:rPr>
            <w:lang w:val="fr-CA"/>
          </w:rPr>
          <w:t xml:space="preserve">, </w:t>
        </w:r>
      </w:ins>
      <w:r w:rsidRPr="00B37093">
        <w:rPr>
          <w:lang w:val="fr-CA"/>
        </w:rPr>
        <w:t>Mohamed Hijri</w:t>
      </w:r>
      <w:r w:rsidRPr="00B37093">
        <w:rPr>
          <w:vertAlign w:val="superscript"/>
          <w:lang w:val="fr-CA"/>
        </w:rPr>
        <w:t>1,2</w:t>
      </w:r>
    </w:p>
    <w:p w14:paraId="34473B47" w14:textId="77777777" w:rsidR="00833F6A" w:rsidRPr="00B37093" w:rsidRDefault="00833F6A" w:rsidP="00833F6A">
      <w:pPr>
        <w:pStyle w:val="BodyText"/>
        <w:spacing w:line="360" w:lineRule="auto"/>
        <w:rPr>
          <w:lang w:val="fr-CA"/>
        </w:rPr>
      </w:pPr>
    </w:p>
    <w:p w14:paraId="2BB9F540" w14:textId="77777777" w:rsidR="00833F6A" w:rsidRPr="00B37093" w:rsidRDefault="00833F6A" w:rsidP="00833F6A">
      <w:pPr>
        <w:pStyle w:val="BodyText"/>
        <w:spacing w:line="360" w:lineRule="auto"/>
        <w:rPr>
          <w:lang w:val="fr-CA"/>
        </w:rPr>
      </w:pPr>
      <w:r w:rsidRPr="00B37093">
        <w:rPr>
          <w:vertAlign w:val="superscript"/>
          <w:lang w:val="fr-CA"/>
        </w:rPr>
        <w:t>1</w:t>
      </w:r>
      <w:r w:rsidRPr="00B37093">
        <w:rPr>
          <w:lang w:val="fr-CA"/>
        </w:rPr>
        <w:t xml:space="preserve">Département de Sciences Biologiques, Institut de Recherche en Biologie Végétale, Université de Montréal, 4101 Sherbrooke Est, </w:t>
      </w:r>
      <w:proofErr w:type="spellStart"/>
      <w:r w:rsidRPr="00B37093">
        <w:rPr>
          <w:lang w:val="fr-CA"/>
        </w:rPr>
        <w:t>Montreal</w:t>
      </w:r>
      <w:proofErr w:type="spellEnd"/>
      <w:r w:rsidRPr="00B37093">
        <w:rPr>
          <w:lang w:val="fr-CA"/>
        </w:rPr>
        <w:t xml:space="preserve">, H1X 2B2, </w:t>
      </w:r>
      <w:proofErr w:type="spellStart"/>
      <w:r w:rsidRPr="00B37093">
        <w:rPr>
          <w:lang w:val="fr-CA"/>
        </w:rPr>
        <w:t>Quebec</w:t>
      </w:r>
      <w:proofErr w:type="spellEnd"/>
      <w:r w:rsidRPr="00B37093">
        <w:rPr>
          <w:lang w:val="fr-CA"/>
        </w:rPr>
        <w:t xml:space="preserve">, Canada. </w:t>
      </w:r>
    </w:p>
    <w:p w14:paraId="180265A7" w14:textId="77777777" w:rsidR="00833F6A" w:rsidRDefault="00833F6A" w:rsidP="00833F6A">
      <w:pPr>
        <w:pStyle w:val="BodyText"/>
        <w:spacing w:line="360" w:lineRule="auto"/>
      </w:pPr>
      <w:r w:rsidRPr="00B37093">
        <w:rPr>
          <w:vertAlign w:val="superscript"/>
        </w:rPr>
        <w:t>2</w:t>
      </w:r>
      <w:r>
        <w:t>Quebec Centre for Biodiversity Science, Montreal, Quebec, Canada</w:t>
      </w:r>
    </w:p>
    <w:p w14:paraId="2F02837F" w14:textId="16C4315A" w:rsidR="00B37093" w:rsidRPr="00B37093" w:rsidRDefault="00B37093" w:rsidP="00B37093">
      <w:pPr>
        <w:rPr>
          <w:rFonts w:ascii="Times New Roman" w:hAnsi="Times New Roman" w:cs="Times New Roman"/>
          <w:color w:val="000000" w:themeColor="text1"/>
        </w:rPr>
      </w:pPr>
      <w:r>
        <w:rPr>
          <w:rStyle w:val="apple-converted-space"/>
          <w:rFonts w:ascii="Arial" w:hAnsi="Arial" w:cs="Arial"/>
          <w:b/>
          <w:bCs/>
          <w:color w:val="6CA942"/>
          <w:sz w:val="17"/>
          <w:szCs w:val="17"/>
          <w:bdr w:val="none" w:sz="0" w:space="0" w:color="auto" w:frame="1"/>
          <w:shd w:val="clear" w:color="auto" w:fill="FFFFFF"/>
        </w:rPr>
        <w:t> </w:t>
      </w:r>
      <w:r w:rsidRPr="00B37093">
        <w:rPr>
          <w:rFonts w:ascii="Times New Roman" w:hAnsi="Times New Roman" w:cs="Times New Roman"/>
          <w:bCs/>
          <w:color w:val="000000" w:themeColor="text1"/>
          <w:bdr w:val="none" w:sz="0" w:space="0" w:color="auto" w:frame="1"/>
          <w:shd w:val="clear" w:color="auto" w:fill="FFFFFF"/>
          <w:vertAlign w:val="superscript"/>
        </w:rPr>
        <w:t>3</w:t>
      </w:r>
      <w:r>
        <w:rPr>
          <w:rFonts w:ascii="Times New Roman" w:hAnsi="Times New Roman" w:cs="Times New Roman"/>
          <w:bCs/>
          <w:color w:val="000000" w:themeColor="text1"/>
          <w:bdr w:val="none" w:sz="0" w:space="0" w:color="auto" w:frame="1"/>
          <w:shd w:val="clear" w:color="auto" w:fill="FFFFFF"/>
        </w:rPr>
        <w:t>Ac</w:t>
      </w:r>
      <w:r w:rsidRPr="00B37093">
        <w:rPr>
          <w:rFonts w:ascii="Times New Roman" w:hAnsi="Times New Roman" w:cs="Times New Roman"/>
          <w:bCs/>
          <w:color w:val="000000" w:themeColor="text1"/>
          <w:bdr w:val="none" w:sz="0" w:space="0" w:color="auto" w:frame="1"/>
          <w:shd w:val="clear" w:color="auto" w:fill="FFFFFF"/>
        </w:rPr>
        <w:t xml:space="preserve">adian </w:t>
      </w:r>
      <w:del w:id="5" w:author="Bachar Blal" w:date="2018-11-19T12:26:00Z">
        <w:r w:rsidRPr="00B37093" w:rsidDel="001A52B9">
          <w:rPr>
            <w:rFonts w:ascii="Times New Roman" w:hAnsi="Times New Roman" w:cs="Times New Roman"/>
            <w:bCs/>
            <w:color w:val="000000" w:themeColor="text1"/>
            <w:bdr w:val="none" w:sz="0" w:space="0" w:color="auto" w:frame="1"/>
            <w:shd w:val="clear" w:color="auto" w:fill="FFFFFF"/>
          </w:rPr>
          <w:delText xml:space="preserve">Plant </w:delText>
        </w:r>
      </w:del>
      <w:proofErr w:type="spellStart"/>
      <w:ins w:id="6" w:author="Bachar Blal" w:date="2018-11-19T12:26:00Z">
        <w:r w:rsidR="001A52B9">
          <w:rPr>
            <w:rFonts w:ascii="Times New Roman" w:hAnsi="Times New Roman" w:cs="Times New Roman"/>
            <w:bCs/>
            <w:color w:val="000000" w:themeColor="text1"/>
            <w:bdr w:val="none" w:sz="0" w:space="0" w:color="auto" w:frame="1"/>
            <w:shd w:val="clear" w:color="auto" w:fill="FFFFFF"/>
          </w:rPr>
          <w:t>Seaplant</w:t>
        </w:r>
        <w:proofErr w:type="spellEnd"/>
        <w:r w:rsidR="001A52B9">
          <w:rPr>
            <w:rFonts w:ascii="Times New Roman" w:hAnsi="Times New Roman" w:cs="Times New Roman"/>
            <w:bCs/>
            <w:color w:val="000000" w:themeColor="text1"/>
            <w:bdr w:val="none" w:sz="0" w:space="0" w:color="auto" w:frame="1"/>
            <w:shd w:val="clear" w:color="auto" w:fill="FFFFFF"/>
          </w:rPr>
          <w:t xml:space="preserve"> Ltd</w:t>
        </w:r>
      </w:ins>
      <w:del w:id="7" w:author="Bachar Blal" w:date="2018-11-19T12:27:00Z">
        <w:r w:rsidRPr="00B37093" w:rsidDel="001A52B9">
          <w:rPr>
            <w:rFonts w:ascii="Times New Roman" w:hAnsi="Times New Roman" w:cs="Times New Roman"/>
            <w:bCs/>
            <w:color w:val="000000" w:themeColor="text1"/>
            <w:bdr w:val="none" w:sz="0" w:space="0" w:color="auto" w:frame="1"/>
            <w:shd w:val="clear" w:color="auto" w:fill="FFFFFF"/>
          </w:rPr>
          <w:delText>Health Division</w:delText>
        </w:r>
      </w:del>
      <w:r>
        <w:rPr>
          <w:rFonts w:ascii="Times New Roman" w:hAnsi="Times New Roman" w:cs="Times New Roman"/>
          <w:color w:val="000000" w:themeColor="text1"/>
        </w:rPr>
        <w:t xml:space="preserve">, </w:t>
      </w:r>
      <w:r>
        <w:rPr>
          <w:rFonts w:ascii="Times New Roman" w:eastAsia="Times New Roman" w:hAnsi="Times New Roman" w:cs="Times New Roman"/>
          <w:color w:val="000000" w:themeColor="text1"/>
          <w:lang w:val="en-CA"/>
        </w:rPr>
        <w:t xml:space="preserve">30 Brown Avenue, </w:t>
      </w:r>
      <w:r w:rsidRPr="00B37093">
        <w:rPr>
          <w:rFonts w:ascii="Times New Roman" w:eastAsia="Times New Roman" w:hAnsi="Times New Roman" w:cs="Times New Roman"/>
          <w:color w:val="000000" w:themeColor="text1"/>
          <w:lang w:val="en-CA"/>
        </w:rPr>
        <w:t>Dartmouth, Nova Scotia</w:t>
      </w:r>
      <w:r w:rsidRPr="00B37093">
        <w:rPr>
          <w:rFonts w:ascii="Times New Roman" w:eastAsia="Times New Roman" w:hAnsi="Times New Roman" w:cs="Times New Roman"/>
          <w:color w:val="000000" w:themeColor="text1"/>
          <w:lang w:val="en-CA"/>
        </w:rPr>
        <w:br/>
        <w:t>Canada, B3B 1X8</w:t>
      </w:r>
    </w:p>
    <w:p w14:paraId="0E7B7216" w14:textId="77777777" w:rsidR="00833F6A" w:rsidRDefault="00833F6A" w:rsidP="00833F6A">
      <w:pPr>
        <w:pStyle w:val="BodyText"/>
        <w:spacing w:line="360" w:lineRule="auto"/>
      </w:pPr>
    </w:p>
    <w:p w14:paraId="30D46C64" w14:textId="1147F005" w:rsidR="00833F6A" w:rsidRDefault="00833F6A" w:rsidP="00833F6A">
      <w:pPr>
        <w:pStyle w:val="BodyText"/>
        <w:spacing w:line="360" w:lineRule="auto"/>
      </w:pPr>
      <w:r w:rsidRPr="00833F6A">
        <w:rPr>
          <w:b/>
        </w:rPr>
        <w:t>keywords</w:t>
      </w:r>
      <w:r>
        <w:t>: Stella Ma</w:t>
      </w:r>
      <w:del w:id="8" w:author="Bachar Blal" w:date="2018-11-19T12:27:00Z">
        <w:r w:rsidDel="001A52B9">
          <w:delText>r</w:delText>
        </w:r>
      </w:del>
      <w:r>
        <w:t>ris</w:t>
      </w:r>
      <w:del w:id="9" w:author="Bachar Blal" w:date="2018-11-19T12:27:00Z">
        <w:r w:rsidDel="001A52B9">
          <w:delText xml:space="preserve">, </w:delText>
        </w:r>
      </w:del>
      <w:ins w:id="10" w:author="Bachar Blal" w:date="2018-11-19T12:27:00Z">
        <w:r w:rsidR="001A52B9">
          <w:t xml:space="preserve">, </w:t>
        </w:r>
      </w:ins>
      <w:r>
        <w:t xml:space="preserve">16S, ITS, </w:t>
      </w:r>
      <w:ins w:id="11" w:author="Bachar Blal" w:date="2018-11-19T12:27:00Z">
        <w:r w:rsidR="001A52B9">
          <w:t xml:space="preserve">soil </w:t>
        </w:r>
      </w:ins>
      <w:r>
        <w:t xml:space="preserve">microbial diversity, Illumina </w:t>
      </w:r>
      <w:proofErr w:type="spellStart"/>
      <w:r>
        <w:t>MiSeq</w:t>
      </w:r>
      <w:proofErr w:type="spellEnd"/>
    </w:p>
    <w:p w14:paraId="604F0D38" w14:textId="77777777" w:rsidR="00833F6A" w:rsidRDefault="00833F6A">
      <w:r>
        <w:br w:type="page"/>
      </w:r>
    </w:p>
    <w:p w14:paraId="53BB15D4" w14:textId="77777777" w:rsidR="00833F6A" w:rsidRDefault="00833F6A" w:rsidP="00833F6A">
      <w:pPr>
        <w:pStyle w:val="BodyText"/>
        <w:spacing w:line="360" w:lineRule="auto"/>
      </w:pPr>
    </w:p>
    <w:p w14:paraId="4B4142DA" w14:textId="77777777" w:rsidR="00833F6A" w:rsidRPr="00833F6A" w:rsidRDefault="00833F6A" w:rsidP="00833F6A">
      <w:pPr>
        <w:pStyle w:val="Heading1"/>
        <w:spacing w:line="360" w:lineRule="auto"/>
      </w:pPr>
      <w:r>
        <w:t>ABSTRACT</w:t>
      </w:r>
    </w:p>
    <w:p w14:paraId="21AE810F" w14:textId="77777777" w:rsidR="00FF1271" w:rsidRDefault="00833F6A" w:rsidP="00833F6A">
      <w:pPr>
        <w:pStyle w:val="Abstract"/>
        <w:spacing w:line="360" w:lineRule="auto"/>
      </w:pPr>
      <w:r>
        <w:t>Abstract to be written here</w:t>
      </w:r>
    </w:p>
    <w:p w14:paraId="3E99EA73" w14:textId="77777777" w:rsidR="00FF1271" w:rsidRDefault="00833F6A" w:rsidP="00833F6A">
      <w:pPr>
        <w:pStyle w:val="Heading1"/>
        <w:spacing w:line="360" w:lineRule="auto"/>
      </w:pPr>
      <w:bookmarkStart w:id="12" w:name="introduction"/>
      <w:bookmarkEnd w:id="12"/>
      <w:r>
        <w:t>INTRODUCTION</w:t>
      </w:r>
    </w:p>
    <w:p w14:paraId="0FB71832" w14:textId="2051756A" w:rsidR="00FB7D97" w:rsidRDefault="00833F6A" w:rsidP="00FB7D97">
      <w:pPr>
        <w:pStyle w:val="FirstParagraph"/>
        <w:spacing w:before="120" w:after="120" w:line="360" w:lineRule="auto"/>
        <w:rPr>
          <w:ins w:id="13" w:author="Jeff Norrie" w:date="2018-10-30T22:40:00Z"/>
          <w:rFonts w:cstheme="minorHAnsi"/>
        </w:rPr>
      </w:pPr>
      <w:r>
        <w:t>Li</w:t>
      </w:r>
      <w:r w:rsidRPr="00D7260A">
        <w:t xml:space="preserve">quid extracts </w:t>
      </w:r>
      <w:ins w:id="14" w:author="Jeff Norrie" w:date="2018-10-16T16:00:00Z">
        <w:r w:rsidR="0061318B" w:rsidRPr="00D7260A">
          <w:t xml:space="preserve">derived from </w:t>
        </w:r>
      </w:ins>
      <w:del w:id="15" w:author="Jeff Norrie" w:date="2018-10-16T16:00:00Z">
        <w:r w:rsidRPr="00D7260A" w:rsidDel="0061318B">
          <w:delText xml:space="preserve">of </w:delText>
        </w:r>
      </w:del>
      <w:r w:rsidRPr="00D7260A">
        <w:t xml:space="preserve">marine macroalga </w:t>
      </w:r>
      <w:ins w:id="16" w:author="Jeff Norrie" w:date="2018-10-16T16:00:00Z">
        <w:r w:rsidR="0061318B" w:rsidRPr="00D7260A">
          <w:t xml:space="preserve">have been </w:t>
        </w:r>
      </w:ins>
      <w:del w:id="17" w:author="Jeff Norrie" w:date="2018-10-16T16:00:00Z">
        <w:r w:rsidRPr="00D7260A" w:rsidDel="0061318B">
          <w:delText xml:space="preserve">are </w:delText>
        </w:r>
      </w:del>
      <w:r w:rsidRPr="00D7260A">
        <w:t>used</w:t>
      </w:r>
      <w:ins w:id="18" w:author="Jeff Norrie" w:date="2018-10-16T16:01:00Z">
        <w:r w:rsidR="0061318B" w:rsidRPr="00D7260A">
          <w:t xml:space="preserve"> for many years</w:t>
        </w:r>
      </w:ins>
      <w:r w:rsidRPr="00D7260A">
        <w:t xml:space="preserve"> as </w:t>
      </w:r>
      <w:proofErr w:type="spellStart"/>
      <w:r w:rsidRPr="00D7260A">
        <w:t>biostimulants</w:t>
      </w:r>
      <w:proofErr w:type="spellEnd"/>
      <w:r w:rsidRPr="00D7260A">
        <w:t xml:space="preserve"> in agriculture. </w:t>
      </w:r>
      <w:ins w:id="19" w:author="Jeff Norrie" w:date="2018-10-28T22:05:00Z">
        <w:r w:rsidR="00AE0187" w:rsidRPr="00D7260A">
          <w:rPr>
            <w:rFonts w:cstheme="minorHAnsi"/>
          </w:rPr>
          <w:t xml:space="preserve">More recently, industry-funded bodies such as the European </w:t>
        </w:r>
        <w:proofErr w:type="spellStart"/>
        <w:r w:rsidR="00AE0187" w:rsidRPr="00D7260A">
          <w:rPr>
            <w:rFonts w:cstheme="minorHAnsi"/>
          </w:rPr>
          <w:t>Biostimulant</w:t>
        </w:r>
        <w:proofErr w:type="spellEnd"/>
        <w:r w:rsidR="00AE0187" w:rsidRPr="00D7260A">
          <w:rPr>
            <w:rFonts w:cstheme="minorHAnsi"/>
          </w:rPr>
          <w:t xml:space="preserve"> Industry Coalition and the United States </w:t>
        </w:r>
        <w:proofErr w:type="spellStart"/>
        <w:r w:rsidR="00AE0187" w:rsidRPr="00D7260A">
          <w:rPr>
            <w:rFonts w:cstheme="minorHAnsi"/>
          </w:rPr>
          <w:t>Biostimulant</w:t>
        </w:r>
        <w:proofErr w:type="spellEnd"/>
        <w:r w:rsidR="00AE0187" w:rsidRPr="00D7260A">
          <w:rPr>
            <w:rFonts w:cstheme="minorHAnsi"/>
          </w:rPr>
          <w:t xml:space="preserve"> Coalition </w:t>
        </w:r>
      </w:ins>
      <w:ins w:id="20" w:author="Jeff Norrie" w:date="2018-10-28T22:06:00Z">
        <w:r w:rsidR="00AE0187" w:rsidRPr="00D7260A">
          <w:rPr>
            <w:rFonts w:cstheme="minorHAnsi"/>
          </w:rPr>
          <w:t>have been</w:t>
        </w:r>
      </w:ins>
      <w:ins w:id="21" w:author="Jeff Norrie" w:date="2018-10-28T22:05:00Z">
        <w:r w:rsidR="00AE0187" w:rsidRPr="00D7260A">
          <w:rPr>
            <w:rFonts w:cstheme="minorHAnsi"/>
          </w:rPr>
          <w:t xml:space="preserve"> working to accommodate </w:t>
        </w:r>
        <w:proofErr w:type="spellStart"/>
        <w:r w:rsidR="00AE0187" w:rsidRPr="00D7260A">
          <w:rPr>
            <w:rFonts w:cstheme="minorHAnsi"/>
          </w:rPr>
          <w:t>biostimulants</w:t>
        </w:r>
        <w:proofErr w:type="spellEnd"/>
        <w:r w:rsidR="00AE0187" w:rsidRPr="00D7260A">
          <w:rPr>
            <w:rFonts w:cstheme="minorHAnsi"/>
          </w:rPr>
          <w:t xml:space="preserve"> into mainstream legal </w:t>
        </w:r>
      </w:ins>
      <w:ins w:id="22" w:author="Jeff Norrie" w:date="2018-10-28T22:53:00Z">
        <w:r w:rsidR="00A93EE8" w:rsidRPr="00D7260A">
          <w:rPr>
            <w:rFonts w:cstheme="minorHAnsi"/>
          </w:rPr>
          <w:t>architecture</w:t>
        </w:r>
      </w:ins>
      <w:ins w:id="23" w:author="Jeff Norrie" w:date="2018-10-30T22:11:00Z">
        <w:r w:rsidR="00E237E3">
          <w:rPr>
            <w:rFonts w:cstheme="minorHAnsi"/>
          </w:rPr>
          <w:t xml:space="preserve"> </w:t>
        </w:r>
        <w:r w:rsidR="00E237E3">
          <w:rPr>
            <w:rFonts w:ascii="Cambria" w:hAnsi="Cambria" w:cs="Cambria"/>
            <w:sz w:val="22"/>
            <w:szCs w:val="22"/>
            <w:lang w:val="en-CA"/>
          </w:rPr>
          <w:t>(</w:t>
        </w:r>
        <w:proofErr w:type="spellStart"/>
        <w:r w:rsidR="00E237E3">
          <w:rPr>
            <w:rFonts w:ascii="Cambria" w:hAnsi="Cambria" w:cs="Cambria"/>
            <w:sz w:val="22"/>
            <w:szCs w:val="22"/>
            <w:lang w:val="en-CA"/>
          </w:rPr>
          <w:t>Liegeois</w:t>
        </w:r>
        <w:proofErr w:type="spellEnd"/>
        <w:r w:rsidR="00E237E3">
          <w:rPr>
            <w:rFonts w:ascii="Cambria" w:hAnsi="Cambria" w:cs="Cambria"/>
            <w:sz w:val="22"/>
            <w:szCs w:val="22"/>
            <w:lang w:val="en-CA"/>
          </w:rPr>
          <w:t>, 2015)</w:t>
        </w:r>
      </w:ins>
      <w:ins w:id="24" w:author="Jeff Norrie" w:date="2018-10-28T22:54:00Z">
        <w:r w:rsidR="00A93EE8" w:rsidRPr="00D7260A">
          <w:rPr>
            <w:rFonts w:cstheme="minorHAnsi"/>
          </w:rPr>
          <w:t xml:space="preserve">.  These organizations </w:t>
        </w:r>
      </w:ins>
      <w:ins w:id="25" w:author="Jeff Norrie" w:date="2018-10-28T22:05:00Z">
        <w:r w:rsidR="00AE0187" w:rsidRPr="00D7260A">
          <w:rPr>
            <w:rFonts w:cstheme="minorHAnsi"/>
          </w:rPr>
          <w:t xml:space="preserve">extoll benefits arising from modes-of-action research, agricultural applications and effects on yield and quality of commercial species i.e. fruits, vegetables, turf and ornamentals, and woody species.  </w:t>
        </w:r>
      </w:ins>
      <w:ins w:id="26" w:author="Jeff Norrie" w:date="2018-10-28T22:06:00Z">
        <w:r w:rsidR="00AE0187" w:rsidRPr="00D7260A">
          <w:rPr>
            <w:rFonts w:cstheme="minorHAnsi"/>
          </w:rPr>
          <w:t>Legal recognition will</w:t>
        </w:r>
      </w:ins>
      <w:ins w:id="27" w:author="Jeff Norrie" w:date="2018-10-28T22:05:00Z">
        <w:r w:rsidR="00AE0187" w:rsidRPr="00D7260A">
          <w:rPr>
            <w:rFonts w:cstheme="minorHAnsi"/>
          </w:rPr>
          <w:t xml:space="preserve"> </w:t>
        </w:r>
      </w:ins>
      <w:ins w:id="28" w:author="Jeff Norrie" w:date="2018-10-29T22:21:00Z">
        <w:r w:rsidR="00C563C1">
          <w:rPr>
            <w:rFonts w:cstheme="minorHAnsi"/>
          </w:rPr>
          <w:t xml:space="preserve">further </w:t>
        </w:r>
      </w:ins>
      <w:ins w:id="29" w:author="Jeff Norrie" w:date="2018-10-28T22:05:00Z">
        <w:r w:rsidR="00AE0187" w:rsidRPr="00D7260A">
          <w:rPr>
            <w:rFonts w:cstheme="minorHAnsi"/>
          </w:rPr>
          <w:t xml:space="preserve">allow for </w:t>
        </w:r>
      </w:ins>
      <w:ins w:id="30" w:author="Jeff Norrie" w:date="2018-10-28T22:55:00Z">
        <w:r w:rsidR="00A93EE8" w:rsidRPr="00D7260A">
          <w:rPr>
            <w:rFonts w:cstheme="minorHAnsi"/>
          </w:rPr>
          <w:t>a fluid</w:t>
        </w:r>
      </w:ins>
      <w:ins w:id="31" w:author="Jeff Norrie" w:date="2018-10-28T22:05:00Z">
        <w:r w:rsidR="00AE0187" w:rsidRPr="00D7260A">
          <w:rPr>
            <w:rFonts w:cstheme="minorHAnsi"/>
          </w:rPr>
          <w:t xml:space="preserve"> integration of various </w:t>
        </w:r>
        <w:proofErr w:type="spellStart"/>
        <w:r w:rsidR="00AE0187" w:rsidRPr="00D7260A">
          <w:rPr>
            <w:rFonts w:cstheme="minorHAnsi"/>
          </w:rPr>
          <w:t>biostimulants</w:t>
        </w:r>
        <w:proofErr w:type="spellEnd"/>
        <w:r w:rsidR="00AE0187" w:rsidRPr="00D7260A">
          <w:rPr>
            <w:rFonts w:cstheme="minorHAnsi"/>
          </w:rPr>
          <w:t xml:space="preserve">, including </w:t>
        </w:r>
        <w:proofErr w:type="spellStart"/>
        <w:r w:rsidR="00AE0187" w:rsidRPr="00D7260A">
          <w:rPr>
            <w:rFonts w:cstheme="minorHAnsi"/>
            <w:i/>
          </w:rPr>
          <w:t>Ascophyllum</w:t>
        </w:r>
        <w:proofErr w:type="spellEnd"/>
        <w:r w:rsidR="00AE0187" w:rsidRPr="00D7260A">
          <w:rPr>
            <w:rFonts w:cstheme="minorHAnsi"/>
            <w:i/>
          </w:rPr>
          <w:t xml:space="preserve"> nodosum</w:t>
        </w:r>
        <w:r w:rsidR="00AE0187" w:rsidRPr="00D7260A">
          <w:rPr>
            <w:rFonts w:cstheme="minorHAnsi"/>
          </w:rPr>
          <w:t xml:space="preserve"> extracts</w:t>
        </w:r>
      </w:ins>
      <w:ins w:id="32" w:author="Jeff Norrie" w:date="2018-10-28T22:55:00Z">
        <w:r w:rsidR="00A93EE8" w:rsidRPr="00D7260A">
          <w:rPr>
            <w:rFonts w:cstheme="minorHAnsi"/>
          </w:rPr>
          <w:t xml:space="preserve"> into </w:t>
        </w:r>
      </w:ins>
      <w:ins w:id="33" w:author="Jeff Norrie" w:date="2018-10-28T22:05:00Z">
        <w:r w:rsidR="00AE0187" w:rsidRPr="00D7260A">
          <w:rPr>
            <w:rFonts w:cstheme="minorHAnsi"/>
          </w:rPr>
          <w:t>sustainable lon</w:t>
        </w:r>
      </w:ins>
      <w:ins w:id="34" w:author="Jeff Norrie" w:date="2018-10-28T22:55:00Z">
        <w:r w:rsidR="00A93EE8" w:rsidRPr="00D7260A">
          <w:rPr>
            <w:rFonts w:cstheme="minorHAnsi"/>
          </w:rPr>
          <w:t>g</w:t>
        </w:r>
      </w:ins>
      <w:ins w:id="35" w:author="Jeff Norrie" w:date="2018-10-28T22:05:00Z">
        <w:r w:rsidR="00AE0187" w:rsidRPr="00D7260A">
          <w:rPr>
            <w:rFonts w:cstheme="minorHAnsi"/>
          </w:rPr>
          <w:t>-term crop management programs</w:t>
        </w:r>
      </w:ins>
      <w:ins w:id="36" w:author="Jeff Norrie" w:date="2018-10-30T22:12:00Z">
        <w:r w:rsidR="003E0D18">
          <w:rPr>
            <w:rFonts w:cstheme="minorHAnsi"/>
          </w:rPr>
          <w:t xml:space="preserve"> </w:t>
        </w:r>
        <w:r w:rsidR="003E0D18">
          <w:rPr>
            <w:rFonts w:ascii="Cambria" w:hAnsi="Cambria" w:cs="Cambria"/>
            <w:sz w:val="22"/>
            <w:szCs w:val="22"/>
            <w:lang w:val="en-CA"/>
          </w:rPr>
          <w:t>(du Jardin, 2012, 2015).</w:t>
        </w:r>
      </w:ins>
    </w:p>
    <w:p w14:paraId="4B4C3440" w14:textId="3FBB4E49" w:rsidR="00A93EE8" w:rsidRPr="00FB7D97" w:rsidRDefault="00FB7D97">
      <w:pPr>
        <w:pStyle w:val="FirstParagraph"/>
        <w:spacing w:before="120" w:after="120" w:line="360" w:lineRule="auto"/>
        <w:rPr>
          <w:ins w:id="37" w:author="Jeff Norrie" w:date="2018-10-28T22:56:00Z"/>
          <w:rFonts w:eastAsia="Times New Roman"/>
        </w:rPr>
        <w:pPrChange w:id="38" w:author="Jeff Norrie" w:date="2018-10-30T22:40:00Z">
          <w:pPr>
            <w:pStyle w:val="Paragraph"/>
            <w:autoSpaceDE w:val="0"/>
            <w:autoSpaceDN w:val="0"/>
            <w:adjustRightInd w:val="0"/>
            <w:ind w:firstLine="0"/>
          </w:pPr>
        </w:pPrChange>
      </w:pPr>
      <w:ins w:id="39" w:author="Jeff Norrie" w:date="2018-10-30T22:40:00Z">
        <w:r>
          <w:rPr>
            <w:rFonts w:cstheme="minorHAnsi"/>
          </w:rPr>
          <w:t>S</w:t>
        </w:r>
      </w:ins>
      <w:ins w:id="40" w:author="Jeff Norrie" w:date="2018-10-28T22:07:00Z">
        <w:r w:rsidR="00AE0187" w:rsidRPr="00FB7D97">
          <w:t xml:space="preserve">tella Maris® is a commercial product derived from </w:t>
        </w:r>
        <w:proofErr w:type="spellStart"/>
        <w:r w:rsidR="00AE0187" w:rsidRPr="00FB7D97">
          <w:rPr>
            <w:i/>
          </w:rPr>
          <w:t>Ascophyllum</w:t>
        </w:r>
        <w:proofErr w:type="spellEnd"/>
        <w:r w:rsidR="00AE0187" w:rsidRPr="00FB7D97">
          <w:rPr>
            <w:i/>
          </w:rPr>
          <w:t xml:space="preserve"> nodosum</w:t>
        </w:r>
      </w:ins>
      <w:ins w:id="41" w:author="Jeff Norrie" w:date="2018-10-28T22:08:00Z">
        <w:r w:rsidR="00AE0187" w:rsidRPr="00FB7D97">
          <w:t xml:space="preserve">, a </w:t>
        </w:r>
        <w:proofErr w:type="gramStart"/>
        <w:r w:rsidR="00AE0187" w:rsidRPr="00FB7D97">
          <w:t xml:space="preserve">marine </w:t>
        </w:r>
      </w:ins>
      <w:ins w:id="42" w:author="Jeff Norrie" w:date="2018-10-28T22:07:00Z">
        <w:r w:rsidR="00AE0187" w:rsidRPr="00FB7D97">
          <w:t>algae</w:t>
        </w:r>
        <w:proofErr w:type="gramEnd"/>
        <w:r w:rsidR="00AE0187" w:rsidRPr="00FB7D97">
          <w:t xml:space="preserve"> harvested from the nutrient-laden waters of the North Atlantic off the Eastern Coast of Canada.</w:t>
        </w:r>
      </w:ins>
      <w:ins w:id="43" w:author="Jeff Norrie" w:date="2018-10-28T22:55:00Z">
        <w:r w:rsidR="00A93EE8" w:rsidRPr="00FB7D97">
          <w:t xml:space="preserve"> </w:t>
        </w:r>
      </w:ins>
      <w:ins w:id="44" w:author="Jeff Norrie" w:date="2018-10-28T22:56:00Z">
        <w:r w:rsidR="00A93EE8" w:rsidRPr="00FB7D97">
          <w:rPr>
            <w:rFonts w:eastAsia="Times New Roman"/>
          </w:rPr>
          <w:t xml:space="preserve">Several </w:t>
        </w:r>
      </w:ins>
      <w:ins w:id="45" w:author="Jeff Norrie" w:date="2018-10-28T23:14:00Z">
        <w:r w:rsidR="00B162E0">
          <w:rPr>
            <w:rFonts w:eastAsia="Times New Roman"/>
          </w:rPr>
          <w:t>comprehensive</w:t>
        </w:r>
      </w:ins>
      <w:ins w:id="46" w:author="Jeff Norrie" w:date="2018-10-28T22:56:00Z">
        <w:r w:rsidR="00A93EE8" w:rsidRPr="00FB7D97">
          <w:rPr>
            <w:rFonts w:eastAsia="Times New Roman"/>
          </w:rPr>
          <w:t xml:space="preserve"> reviews have been published that describe marine-plant extracts and their effect on plant agriculture (</w:t>
        </w:r>
        <w:r w:rsidR="00A93EE8" w:rsidRPr="00FB7D97">
          <w:rPr>
            <w:rStyle w:val="citebib"/>
            <w:rFonts w:eastAsia="Times New Roman"/>
            <w:sz w:val="24"/>
          </w:rPr>
          <w:t>Khan et al., 2009</w:t>
        </w:r>
        <w:r w:rsidR="00A93EE8" w:rsidRPr="00FB7D97">
          <w:rPr>
            <w:rFonts w:eastAsia="Times New Roman"/>
          </w:rPr>
          <w:t xml:space="preserve">; </w:t>
        </w:r>
        <w:r w:rsidR="00A93EE8" w:rsidRPr="00FB7D97">
          <w:rPr>
            <w:rStyle w:val="citebib"/>
            <w:rFonts w:eastAsia="Times New Roman"/>
            <w:sz w:val="24"/>
          </w:rPr>
          <w:t>Craigie, 2011</w:t>
        </w:r>
        <w:r w:rsidR="00A93EE8" w:rsidRPr="00FB7D97">
          <w:rPr>
            <w:rFonts w:eastAsia="Times New Roman"/>
          </w:rPr>
          <w:t xml:space="preserve">; </w:t>
        </w:r>
        <w:proofErr w:type="spellStart"/>
        <w:r w:rsidR="00A93EE8" w:rsidRPr="00FB7D97">
          <w:rPr>
            <w:rStyle w:val="citebib"/>
            <w:rFonts w:eastAsia="Times New Roman"/>
            <w:sz w:val="24"/>
          </w:rPr>
          <w:t>Battacharyya</w:t>
        </w:r>
        <w:proofErr w:type="spellEnd"/>
        <w:r w:rsidR="00A93EE8" w:rsidRPr="00FB7D97">
          <w:rPr>
            <w:rStyle w:val="citebib"/>
            <w:rFonts w:eastAsia="Times New Roman"/>
            <w:sz w:val="24"/>
          </w:rPr>
          <w:t xml:space="preserve"> et al., 2015</w:t>
        </w:r>
        <w:r w:rsidR="00A93EE8" w:rsidRPr="00FB7D97">
          <w:rPr>
            <w:rFonts w:eastAsia="Times New Roman"/>
          </w:rPr>
          <w:t>). The science points to wide-ranging effects from biotic to abiotic resistance, effects on plant growth and development, and ultimately, to their impact on plant establishment, crop yield and/or quality, and shelf life.</w:t>
        </w:r>
      </w:ins>
    </w:p>
    <w:p w14:paraId="457D5B02" w14:textId="77777777" w:rsidR="00DE6AAA" w:rsidRPr="00D7260A" w:rsidRDefault="00C563C1">
      <w:pPr>
        <w:pStyle w:val="BodyText"/>
        <w:spacing w:before="120" w:after="120" w:line="360" w:lineRule="auto"/>
        <w:rPr>
          <w:ins w:id="47" w:author="Jeff Norrie" w:date="2018-10-24T13:57:00Z"/>
        </w:rPr>
        <w:pPrChange w:id="48" w:author="Jeff Norrie" w:date="2018-10-28T23:11:00Z">
          <w:pPr>
            <w:pStyle w:val="FirstParagraph"/>
            <w:spacing w:line="360" w:lineRule="auto"/>
          </w:pPr>
        </w:pPrChange>
      </w:pPr>
      <w:ins w:id="49" w:author="Jeff Norrie" w:date="2018-10-29T22:23:00Z">
        <w:r>
          <w:t>At the physiological level, t</w:t>
        </w:r>
      </w:ins>
      <w:ins w:id="50" w:author="Jeff Norrie" w:date="2018-10-29T22:24:00Z">
        <w:r>
          <w:t>hese</w:t>
        </w:r>
      </w:ins>
      <w:del w:id="51" w:author="Jeff Norrie" w:date="2018-10-28T22:57:00Z">
        <w:r w:rsidR="00833F6A" w:rsidRPr="00D7260A" w:rsidDel="00A93EE8">
          <w:delText>T</w:delText>
        </w:r>
      </w:del>
      <w:del w:id="52" w:author="Jeff Norrie" w:date="2018-10-29T22:23:00Z">
        <w:r w:rsidR="00833F6A" w:rsidRPr="00D7260A" w:rsidDel="00C563C1">
          <w:delText>hese</w:delText>
        </w:r>
      </w:del>
      <w:r w:rsidR="00833F6A" w:rsidRPr="00D7260A">
        <w:t xml:space="preserve"> extracts </w:t>
      </w:r>
      <w:ins w:id="53" w:author="Jeff Norrie" w:date="2018-10-28T22:03:00Z">
        <w:r w:rsidR="00AE0187" w:rsidRPr="00D7260A">
          <w:t xml:space="preserve">have been found to </w:t>
        </w:r>
      </w:ins>
      <w:ins w:id="54" w:author="Jeff Norrie" w:date="2018-10-28T22:09:00Z">
        <w:r w:rsidR="00AE0187" w:rsidRPr="00D7260A">
          <w:t>influence</w:t>
        </w:r>
      </w:ins>
      <w:ins w:id="55" w:author="Jeff Norrie" w:date="2018-10-28T22:03:00Z">
        <w:r w:rsidR="00AE0187" w:rsidRPr="00D7260A">
          <w:t xml:space="preserve"> hormonal changes in treat</w:t>
        </w:r>
      </w:ins>
      <w:ins w:id="56" w:author="Jeff Norrie" w:date="2018-10-28T22:04:00Z">
        <w:r w:rsidR="00AE0187" w:rsidRPr="00D7260A">
          <w:t xml:space="preserve">ed plants </w:t>
        </w:r>
      </w:ins>
      <w:del w:id="57" w:author="Jeff Norrie" w:date="2018-10-28T22:04:00Z">
        <w:r w:rsidR="00833F6A" w:rsidRPr="00D7260A" w:rsidDel="00AE0187">
          <w:delText>contain phytohormones</w:delText>
        </w:r>
      </w:del>
      <w:del w:id="58" w:author="Jeff Norrie" w:date="2018-10-29T22:24:00Z">
        <w:r w:rsidR="00833F6A" w:rsidRPr="00D7260A" w:rsidDel="00C563C1">
          <w:delText xml:space="preserve"> </w:delText>
        </w:r>
      </w:del>
      <w:r w:rsidR="00833F6A" w:rsidRPr="00D7260A">
        <w:t xml:space="preserve">that </w:t>
      </w:r>
      <w:ins w:id="59" w:author="Jeff Norrie" w:date="2018-10-28T22:09:00Z">
        <w:r w:rsidR="00AE0187" w:rsidRPr="00D7260A">
          <w:t xml:space="preserve">in turn, </w:t>
        </w:r>
      </w:ins>
      <w:del w:id="60" w:author="Jeff Norrie" w:date="2018-10-28T22:09:00Z">
        <w:r w:rsidR="00833F6A" w:rsidRPr="00D7260A" w:rsidDel="00AE0187">
          <w:delText xml:space="preserve">can </w:delText>
        </w:r>
      </w:del>
      <w:r w:rsidR="00833F6A" w:rsidRPr="00D7260A">
        <w:t xml:space="preserve">influence physiological processes even at very low concentrations </w:t>
      </w:r>
      <w:ins w:id="61" w:author="Jeff Norrie" w:date="2018-10-29T22:24:00Z">
        <w:r>
          <w:t>(</w:t>
        </w:r>
      </w:ins>
      <w:del w:id="62" w:author="Jeff Norrie" w:date="2018-10-28T22:08:00Z">
        <w:r w:rsidR="00833F6A" w:rsidRPr="00D7260A" w:rsidDel="00AE0187">
          <w:delText>Craigie (2011</w:delText>
        </w:r>
      </w:del>
      <w:ins w:id="63" w:author="Jeff Norrie" w:date="2018-10-28T22:08:00Z">
        <w:r w:rsidR="00AE0187" w:rsidRPr="00D7260A">
          <w:t xml:space="preserve">Wally et al., </w:t>
        </w:r>
      </w:ins>
      <w:ins w:id="64" w:author="Jeff Norrie" w:date="2018-10-28T22:09:00Z">
        <w:r w:rsidR="00AE0187" w:rsidRPr="00D7260A">
          <w:t>2013</w:t>
        </w:r>
      </w:ins>
      <w:r w:rsidR="00833F6A" w:rsidRPr="00D7260A">
        <w:t xml:space="preserve">). </w:t>
      </w:r>
      <w:del w:id="65" w:author="Jeff Norrie" w:date="2018-10-28T22:07:00Z">
        <w:r w:rsidR="00833F6A" w:rsidRPr="00D7260A" w:rsidDel="00AE0187">
          <w:delText>Stella Maris®</w:delText>
        </w:r>
      </w:del>
      <w:del w:id="66" w:author="Jeff Norrie" w:date="2018-10-28T22:04:00Z">
        <w:r w:rsidR="00833F6A" w:rsidRPr="00D7260A" w:rsidDel="00AE0187">
          <w:delText xml:space="preserve"> is</w:delText>
        </w:r>
      </w:del>
      <w:del w:id="67" w:author="Jeff Norrie" w:date="2018-10-28T22:07:00Z">
        <w:r w:rsidR="00833F6A" w:rsidRPr="00D7260A" w:rsidDel="00AE0187">
          <w:delText xml:space="preserve"> derived from fresh </w:delText>
        </w:r>
        <w:r w:rsidR="00833F6A" w:rsidRPr="00D7260A" w:rsidDel="00AE0187">
          <w:rPr>
            <w:i/>
          </w:rPr>
          <w:delText>Ascophyllum nodosum</w:delText>
        </w:r>
        <w:r w:rsidR="00833F6A" w:rsidRPr="00D7260A" w:rsidDel="00AE0187">
          <w:delText xml:space="preserve"> algae harvested from the nutrient-laden waters of the North Atlantic off the Eastern Coast of Canada.</w:delText>
        </w:r>
      </w:del>
    </w:p>
    <w:p w14:paraId="75193ACF" w14:textId="1812411B" w:rsidR="00CE5091" w:rsidRPr="00D7260A" w:rsidRDefault="00371164">
      <w:pPr>
        <w:spacing w:before="120" w:after="120" w:line="360" w:lineRule="auto"/>
        <w:rPr>
          <w:ins w:id="68" w:author="Jeff Norrie" w:date="2018-10-28T22:13:00Z"/>
          <w:rFonts w:cstheme="minorHAnsi"/>
          <w:lang w:val="en-CA"/>
          <w:rPrChange w:id="69" w:author="Jeff Norrie" w:date="2018-10-28T23:12:00Z">
            <w:rPr>
              <w:ins w:id="70" w:author="Jeff Norrie" w:date="2018-10-28T22:13:00Z"/>
              <w:rFonts w:cstheme="minorHAnsi"/>
              <w:lang w:val="fr-CA"/>
            </w:rPr>
          </w:rPrChange>
        </w:rPr>
        <w:pPrChange w:id="71" w:author="Jeff Norrie" w:date="2018-10-28T23:11:00Z">
          <w:pPr>
            <w:spacing w:before="120" w:after="120"/>
            <w:jc w:val="both"/>
          </w:pPr>
        </w:pPrChange>
      </w:pPr>
      <w:ins w:id="72" w:author="Jeff Norrie" w:date="2018-10-24T13:57:00Z">
        <w:r w:rsidRPr="00D7260A">
          <w:rPr>
            <w:rFonts w:cstheme="minorHAnsi"/>
          </w:rPr>
          <w:t xml:space="preserve">Although seaweed products have been known for decades to influence growth and developmental responses in plants, the availability of quality </w:t>
        </w:r>
        <w:proofErr w:type="spellStart"/>
        <w:r w:rsidRPr="00D7260A">
          <w:rPr>
            <w:rFonts w:cstheme="minorHAnsi"/>
            <w:i/>
          </w:rPr>
          <w:t>Ascophyllum</w:t>
        </w:r>
        <w:proofErr w:type="spellEnd"/>
        <w:r w:rsidRPr="00D7260A">
          <w:rPr>
            <w:rFonts w:cstheme="minorHAnsi"/>
            <w:i/>
          </w:rPr>
          <w:t xml:space="preserve"> nodosum </w:t>
        </w:r>
        <w:r w:rsidRPr="00D7260A">
          <w:rPr>
            <w:rFonts w:cstheme="minorHAnsi"/>
          </w:rPr>
          <w:lastRenderedPageBreak/>
          <w:t xml:space="preserve">extracts (ANE) in the 1990’s led to an increase in </w:t>
        </w:r>
      </w:ins>
      <w:ins w:id="73" w:author="Jeff Norrie" w:date="2018-10-28T23:15:00Z">
        <w:r w:rsidR="00B162E0">
          <w:rPr>
            <w:rFonts w:cstheme="minorHAnsi"/>
          </w:rPr>
          <w:t xml:space="preserve">cause-effect </w:t>
        </w:r>
      </w:ins>
      <w:ins w:id="74" w:author="Jeff Norrie" w:date="2018-10-24T13:57:00Z">
        <w:r w:rsidRPr="00D7260A">
          <w:rPr>
            <w:rFonts w:cstheme="minorHAnsi"/>
          </w:rPr>
          <w:t>research</w:t>
        </w:r>
      </w:ins>
      <w:ins w:id="75" w:author="Jeff Norrie" w:date="2018-10-31T21:34:00Z">
        <w:r w:rsidR="00F853CB">
          <w:rPr>
            <w:rFonts w:cstheme="minorHAnsi"/>
          </w:rPr>
          <w:t xml:space="preserve">, especially </w:t>
        </w:r>
      </w:ins>
      <w:ins w:id="76" w:author="Jeff Norrie" w:date="2018-10-31T21:35:00Z">
        <w:r w:rsidR="00F853CB">
          <w:rPr>
            <w:rFonts w:cstheme="minorHAnsi"/>
          </w:rPr>
          <w:t>on plant disease (</w:t>
        </w:r>
        <w:proofErr w:type="spellStart"/>
        <w:r w:rsidR="00F853CB">
          <w:rPr>
            <w:rFonts w:cstheme="minorHAnsi"/>
            <w:lang w:val="en-CA"/>
          </w:rPr>
          <w:t>Jayaraj</w:t>
        </w:r>
        <w:proofErr w:type="spellEnd"/>
        <w:r w:rsidR="00F853CB">
          <w:rPr>
            <w:rFonts w:cstheme="minorHAnsi"/>
            <w:lang w:val="en-CA"/>
          </w:rPr>
          <w:t xml:space="preserve"> and Ali, 2015).  </w:t>
        </w:r>
      </w:ins>
      <w:ins w:id="77" w:author="Jeff Norrie" w:date="2018-10-24T13:57:00Z">
        <w:r w:rsidRPr="00D7260A">
          <w:rPr>
            <w:rFonts w:cstheme="minorHAnsi"/>
          </w:rPr>
          <w:t xml:space="preserve">Noted increases in the activity of superoxide dismutase, glutathione peroxidase and ascorbate peroxidase helped support the argument that </w:t>
        </w:r>
      </w:ins>
      <w:ins w:id="78" w:author="Jeff Norrie" w:date="2018-10-28T22:59:00Z">
        <w:r w:rsidR="00A93EE8" w:rsidRPr="00D7260A">
          <w:rPr>
            <w:rFonts w:cstheme="minorHAnsi"/>
          </w:rPr>
          <w:t>ANE</w:t>
        </w:r>
      </w:ins>
      <w:ins w:id="79" w:author="Jeff Norrie" w:date="2018-10-24T13:57:00Z">
        <w:r w:rsidRPr="00D7260A">
          <w:rPr>
            <w:rFonts w:cstheme="minorHAnsi"/>
          </w:rPr>
          <w:t xml:space="preserve"> helped improve plant tolerance to oxidative stress (Allen et al., 2001; Ayad et al., 1997; Ayad, 1998; Schmidt and Zhang, 1997).</w:t>
        </w:r>
      </w:ins>
      <w:ins w:id="80" w:author="Jeff Norrie" w:date="2018-10-28T22:12:00Z">
        <w:r w:rsidR="00CE5091" w:rsidRPr="00D7260A">
          <w:rPr>
            <w:rFonts w:cstheme="minorHAnsi"/>
          </w:rPr>
          <w:t xml:space="preserve"> </w:t>
        </w:r>
      </w:ins>
      <w:ins w:id="81" w:author="Jeff Norrie" w:date="2018-10-28T23:15:00Z">
        <w:r w:rsidR="00B162E0">
          <w:rPr>
            <w:rFonts w:cstheme="minorHAnsi"/>
            <w:lang w:val="en-CA"/>
          </w:rPr>
          <w:t>Positive effects</w:t>
        </w:r>
      </w:ins>
      <w:ins w:id="82" w:author="Jeff Norrie" w:date="2018-10-28T23:00:00Z">
        <w:r w:rsidR="00A93EE8" w:rsidRPr="00D7260A">
          <w:rPr>
            <w:rFonts w:cstheme="minorHAnsi"/>
            <w:lang w:val="en-CA"/>
            <w:rPrChange w:id="83" w:author="Jeff Norrie" w:date="2018-10-28T23:12:00Z">
              <w:rPr>
                <w:rFonts w:cstheme="minorHAnsi"/>
                <w:lang w:val="fr-CA"/>
              </w:rPr>
            </w:rPrChange>
          </w:rPr>
          <w:t xml:space="preserve"> were also found </w:t>
        </w:r>
      </w:ins>
      <w:ins w:id="84" w:author="Jeff Norrie" w:date="2018-10-28T22:12:00Z">
        <w:r w:rsidR="00CE5091" w:rsidRPr="00D7260A">
          <w:rPr>
            <w:rFonts w:cstheme="minorHAnsi"/>
            <w:lang w:val="en-CA"/>
            <w:rPrChange w:id="85" w:author="Jeff Norrie" w:date="2018-10-28T23:12:00Z">
              <w:rPr>
                <w:rFonts w:cstheme="minorHAnsi"/>
              </w:rPr>
            </w:rPrChange>
          </w:rPr>
          <w:t>on</w:t>
        </w:r>
      </w:ins>
      <w:ins w:id="86" w:author="Jeff Norrie" w:date="2018-10-24T13:57:00Z">
        <w:r w:rsidRPr="00D7260A">
          <w:rPr>
            <w:rFonts w:cstheme="minorHAnsi"/>
            <w:lang w:val="en-CA"/>
            <w:rPrChange w:id="87" w:author="Jeff Norrie" w:date="2018-10-28T23:12:00Z">
              <w:rPr>
                <w:rFonts w:cstheme="minorHAnsi"/>
              </w:rPr>
            </w:rPrChange>
          </w:rPr>
          <w:t xml:space="preserve"> phytoalexin production (</w:t>
        </w:r>
        <w:proofErr w:type="spellStart"/>
        <w:r w:rsidRPr="00D7260A">
          <w:rPr>
            <w:rFonts w:cstheme="minorHAnsi"/>
            <w:lang w:val="en-CA"/>
            <w:rPrChange w:id="88" w:author="Jeff Norrie" w:date="2018-10-28T23:12:00Z">
              <w:rPr>
                <w:rFonts w:cstheme="minorHAnsi"/>
              </w:rPr>
            </w:rPrChange>
          </w:rPr>
          <w:t>Lizzi</w:t>
        </w:r>
        <w:proofErr w:type="spellEnd"/>
        <w:r w:rsidRPr="00D7260A">
          <w:rPr>
            <w:rFonts w:cstheme="minorHAnsi"/>
            <w:lang w:val="en-CA"/>
            <w:rPrChange w:id="89" w:author="Jeff Norrie" w:date="2018-10-28T23:12:00Z">
              <w:rPr>
                <w:rFonts w:cstheme="minorHAnsi"/>
              </w:rPr>
            </w:rPrChange>
          </w:rPr>
          <w:t xml:space="preserve"> et al., 1998, </w:t>
        </w:r>
        <w:proofErr w:type="spellStart"/>
        <w:r w:rsidRPr="00D7260A">
          <w:rPr>
            <w:rFonts w:cstheme="minorHAnsi"/>
            <w:lang w:val="en-CA"/>
            <w:rPrChange w:id="90" w:author="Jeff Norrie" w:date="2018-10-28T23:12:00Z">
              <w:rPr>
                <w:rFonts w:cstheme="minorHAnsi"/>
              </w:rPr>
            </w:rPrChange>
          </w:rPr>
          <w:t>Jayaraj</w:t>
        </w:r>
        <w:proofErr w:type="spellEnd"/>
        <w:r w:rsidRPr="00D7260A">
          <w:rPr>
            <w:rFonts w:cstheme="minorHAnsi"/>
            <w:lang w:val="en-CA"/>
            <w:rPrChange w:id="91" w:author="Jeff Norrie" w:date="2018-10-28T23:12:00Z">
              <w:rPr>
                <w:rFonts w:cstheme="minorHAnsi"/>
              </w:rPr>
            </w:rPrChange>
          </w:rPr>
          <w:t xml:space="preserve"> et al., 2008, 2011</w:t>
        </w:r>
      </w:ins>
      <w:ins w:id="92" w:author="Jeff Norrie" w:date="2018-10-31T21:33:00Z">
        <w:r w:rsidR="00F853CB">
          <w:rPr>
            <w:rFonts w:cstheme="minorHAnsi"/>
            <w:lang w:val="en-CA"/>
          </w:rPr>
          <w:t>)</w:t>
        </w:r>
      </w:ins>
      <w:ins w:id="93" w:author="Jeff Norrie" w:date="2018-10-24T13:57:00Z">
        <w:r w:rsidRPr="00D7260A">
          <w:rPr>
            <w:rFonts w:cstheme="minorHAnsi"/>
            <w:lang w:val="en-CA"/>
            <w:rPrChange w:id="94" w:author="Jeff Norrie" w:date="2018-10-28T23:12:00Z">
              <w:rPr>
                <w:rFonts w:cstheme="minorHAnsi"/>
              </w:rPr>
            </w:rPrChange>
          </w:rPr>
          <w:t xml:space="preserve">. </w:t>
        </w:r>
      </w:ins>
      <w:ins w:id="95" w:author="Jeff Norrie" w:date="2018-10-28T23:21:00Z">
        <w:r w:rsidR="00B162E0">
          <w:rPr>
            <w:rFonts w:cstheme="minorHAnsi"/>
            <w:lang w:val="en-CA"/>
          </w:rPr>
          <w:t xml:space="preserve"> This </w:t>
        </w:r>
      </w:ins>
      <w:ins w:id="96" w:author="Jeff Norrie" w:date="2018-10-29T22:25:00Z">
        <w:r w:rsidR="00C563C1" w:rsidRPr="00B17F41">
          <w:rPr>
            <w:rFonts w:cstheme="minorHAnsi"/>
            <w:color w:val="000000"/>
          </w:rPr>
          <w:t>evidence</w:t>
        </w:r>
      </w:ins>
      <w:ins w:id="97" w:author="Jeff Norrie" w:date="2018-10-28T23:21:00Z">
        <w:r w:rsidR="00B162E0" w:rsidRPr="00B17F41">
          <w:rPr>
            <w:rFonts w:cstheme="minorHAnsi"/>
            <w:color w:val="000000"/>
          </w:rPr>
          <w:t xml:space="preserve"> suggests that ANE may be involved in suppressing disease infection through increased activity of these protective enzymes that target oxidizing “toxins” naturally emitted from the disease pathogen</w:t>
        </w:r>
        <w:r w:rsidR="00B162E0">
          <w:rPr>
            <w:rFonts w:cstheme="minorHAnsi"/>
            <w:color w:val="000000"/>
          </w:rPr>
          <w:t>.</w:t>
        </w:r>
      </w:ins>
    </w:p>
    <w:p w14:paraId="63F2044B" w14:textId="77777777" w:rsidR="00C563C1" w:rsidRDefault="00A93EE8">
      <w:pPr>
        <w:spacing w:before="120" w:after="120" w:line="360" w:lineRule="auto"/>
        <w:rPr>
          <w:ins w:id="98" w:author="Jeff Norrie" w:date="2018-10-29T22:29:00Z"/>
          <w:rFonts w:cstheme="minorHAnsi"/>
        </w:rPr>
      </w:pPr>
      <w:ins w:id="99" w:author="Jeff Norrie" w:date="2018-10-28T23:01:00Z">
        <w:r w:rsidRPr="00D7260A">
          <w:rPr>
            <w:rFonts w:cstheme="minorHAnsi"/>
          </w:rPr>
          <w:t>I</w:t>
        </w:r>
      </w:ins>
      <w:ins w:id="100" w:author="Jeff Norrie" w:date="2018-10-24T13:57:00Z">
        <w:r w:rsidR="00371164" w:rsidRPr="00D7260A">
          <w:rPr>
            <w:rFonts w:cstheme="minorHAnsi"/>
          </w:rPr>
          <w:t xml:space="preserve">mproved plant stress resistance/tolerances to foliar and soil treatments is attributed </w:t>
        </w:r>
      </w:ins>
      <w:ins w:id="101" w:author="Jeff Norrie" w:date="2018-10-28T23:02:00Z">
        <w:r w:rsidRPr="00D7260A">
          <w:rPr>
            <w:rFonts w:cstheme="minorHAnsi"/>
          </w:rPr>
          <w:t xml:space="preserve">to </w:t>
        </w:r>
      </w:ins>
      <w:ins w:id="102" w:author="Jeff Norrie" w:date="2018-10-24T13:57:00Z">
        <w:r w:rsidR="00371164" w:rsidRPr="00D7260A">
          <w:rPr>
            <w:rFonts w:cstheme="minorHAnsi"/>
          </w:rPr>
          <w:t xml:space="preserve">a cascade of various physiological reactions.  </w:t>
        </w:r>
      </w:ins>
      <w:ins w:id="103" w:author="Jeff Norrie" w:date="2018-10-29T22:28:00Z">
        <w:r w:rsidR="00C563C1">
          <w:rPr>
            <w:rFonts w:cstheme="minorHAnsi"/>
          </w:rPr>
          <w:t>Plant</w:t>
        </w:r>
      </w:ins>
      <w:ins w:id="104" w:author="Jeff Norrie" w:date="2018-10-29T22:27:00Z">
        <w:r w:rsidR="00C563C1">
          <w:rPr>
            <w:rFonts w:cstheme="minorHAnsi"/>
          </w:rPr>
          <w:t xml:space="preserve"> s</w:t>
        </w:r>
      </w:ins>
      <w:ins w:id="105" w:author="Jeff Norrie" w:date="2018-10-24T13:57:00Z">
        <w:r w:rsidR="00371164" w:rsidRPr="00D7260A">
          <w:rPr>
            <w:rFonts w:cstheme="minorHAnsi"/>
          </w:rPr>
          <w:t xml:space="preserve">ignaling </w:t>
        </w:r>
      </w:ins>
      <w:ins w:id="106" w:author="Jeff Norrie" w:date="2018-10-29T22:28:00Z">
        <w:r w:rsidR="00C563C1">
          <w:rPr>
            <w:rFonts w:cstheme="minorHAnsi"/>
          </w:rPr>
          <w:t xml:space="preserve">mechanisms </w:t>
        </w:r>
      </w:ins>
      <w:ins w:id="107" w:author="Jeff Norrie" w:date="2018-10-24T13:57:00Z">
        <w:r w:rsidR="00371164" w:rsidRPr="00D7260A">
          <w:rPr>
            <w:rFonts w:cstheme="minorHAnsi"/>
          </w:rPr>
          <w:t xml:space="preserve">can be </w:t>
        </w:r>
      </w:ins>
      <w:ins w:id="108" w:author="Jeff Norrie" w:date="2018-10-29T22:28:00Z">
        <w:r w:rsidR="00C563C1">
          <w:rPr>
            <w:rFonts w:cstheme="minorHAnsi"/>
          </w:rPr>
          <w:t>influenced by ANE effects</w:t>
        </w:r>
      </w:ins>
      <w:ins w:id="109" w:author="Jeff Norrie" w:date="2018-10-24T13:57:00Z">
        <w:r w:rsidR="00371164" w:rsidRPr="00D7260A">
          <w:rPr>
            <w:rFonts w:cstheme="minorHAnsi"/>
          </w:rPr>
          <w:t xml:space="preserve"> over a multitude of plant processes and cellular modifications</w:t>
        </w:r>
      </w:ins>
      <w:ins w:id="110" w:author="Jeff Norrie" w:date="2018-10-28T23:02:00Z">
        <w:r w:rsidRPr="00D7260A">
          <w:rPr>
            <w:rFonts w:cstheme="minorHAnsi"/>
          </w:rPr>
          <w:t xml:space="preserve"> including </w:t>
        </w:r>
      </w:ins>
      <w:ins w:id="111" w:author="Jeff Norrie" w:date="2018-10-24T13:55:00Z">
        <w:r w:rsidR="00371164" w:rsidRPr="00D7260A">
          <w:rPr>
            <w:rFonts w:cstheme="minorHAnsi"/>
          </w:rPr>
          <w:t>osmotic</w:t>
        </w:r>
      </w:ins>
      <w:ins w:id="112" w:author="Jeff Norrie" w:date="2018-10-28T23:03:00Z">
        <w:r w:rsidR="00CE3330" w:rsidRPr="00D7260A">
          <w:rPr>
            <w:rFonts w:cstheme="minorHAnsi"/>
          </w:rPr>
          <w:t>/oxidative</w:t>
        </w:r>
      </w:ins>
      <w:ins w:id="113" w:author="Jeff Norrie" w:date="2018-10-24T13:55:00Z">
        <w:r w:rsidR="00371164" w:rsidRPr="00D7260A">
          <w:rPr>
            <w:rFonts w:cstheme="minorHAnsi"/>
          </w:rPr>
          <w:t xml:space="preserve"> stresses </w:t>
        </w:r>
      </w:ins>
      <w:ins w:id="114" w:author="Jeff Norrie" w:date="2018-10-28T23:03:00Z">
        <w:r w:rsidR="00CE3330" w:rsidRPr="00D7260A">
          <w:rPr>
            <w:rFonts w:cstheme="minorHAnsi"/>
          </w:rPr>
          <w:t>such as</w:t>
        </w:r>
      </w:ins>
      <w:ins w:id="115" w:author="Jeff Norrie" w:date="2018-10-24T13:55:00Z">
        <w:r w:rsidR="00371164" w:rsidRPr="00D7260A">
          <w:rPr>
            <w:rFonts w:cstheme="minorHAnsi"/>
          </w:rPr>
          <w:t xml:space="preserve"> salinity, freezing and drought stress (Jitesh et al., 2012). ANE was found to induce several positive regulators of salt tolerance in addition to downregulating other genes in </w:t>
        </w:r>
        <w:proofErr w:type="spellStart"/>
        <w:r w:rsidR="00371164" w:rsidRPr="00D7260A">
          <w:rPr>
            <w:rFonts w:cstheme="minorHAnsi"/>
          </w:rPr>
          <w:t>Arabadopsis</w:t>
        </w:r>
        <w:proofErr w:type="spellEnd"/>
        <w:r w:rsidR="00371164" w:rsidRPr="00D7260A">
          <w:rPr>
            <w:rFonts w:cstheme="minorHAnsi"/>
          </w:rPr>
          <w:t xml:space="preserve"> after treatment with chemical fractions of ANE.  </w:t>
        </w:r>
      </w:ins>
    </w:p>
    <w:p w14:paraId="569B9D11" w14:textId="77777777" w:rsidR="00371164" w:rsidRPr="00BC0791" w:rsidRDefault="00CE5091">
      <w:pPr>
        <w:spacing w:before="120" w:after="120" w:line="360" w:lineRule="auto"/>
        <w:rPr>
          <w:ins w:id="116" w:author="Jeff Norrie" w:date="2018-10-24T13:55:00Z"/>
          <w:rFonts w:cstheme="minorHAnsi"/>
          <w:color w:val="0070C0"/>
          <w:rPrChange w:id="117" w:author="Jeff Norrie" w:date="2018-10-30T22:18:00Z">
            <w:rPr>
              <w:ins w:id="118" w:author="Jeff Norrie" w:date="2018-10-24T13:55:00Z"/>
              <w:rFonts w:cstheme="minorHAnsi"/>
            </w:rPr>
          </w:rPrChange>
        </w:rPr>
        <w:pPrChange w:id="119" w:author="Jeff Norrie" w:date="2018-10-28T23:11:00Z">
          <w:pPr>
            <w:autoSpaceDE w:val="0"/>
            <w:autoSpaceDN w:val="0"/>
            <w:adjustRightInd w:val="0"/>
            <w:spacing w:before="120" w:after="120"/>
            <w:jc w:val="both"/>
          </w:pPr>
        </w:pPrChange>
      </w:pPr>
      <w:ins w:id="120" w:author="Jeff Norrie" w:date="2018-10-28T22:19:00Z">
        <w:r w:rsidRPr="00BC0791">
          <w:rPr>
            <w:rFonts w:cstheme="minorHAnsi"/>
            <w:iCs/>
            <w:color w:val="0070C0"/>
            <w:rPrChange w:id="121" w:author="Jeff Norrie" w:date="2018-10-30T22:18:00Z">
              <w:rPr>
                <w:rFonts w:cstheme="minorHAnsi"/>
                <w:iCs/>
              </w:rPr>
            </w:rPrChange>
          </w:rPr>
          <w:t>I</w:t>
        </w:r>
      </w:ins>
      <w:ins w:id="122" w:author="Jeff Norrie" w:date="2018-10-24T13:55:00Z">
        <w:r w:rsidR="00371164" w:rsidRPr="00BC0791">
          <w:rPr>
            <w:rFonts w:cstheme="minorHAnsi"/>
            <w:iCs/>
            <w:color w:val="0070C0"/>
            <w:rPrChange w:id="123" w:author="Jeff Norrie" w:date="2018-10-30T22:18:00Z">
              <w:rPr>
                <w:rFonts w:cstheme="minorHAnsi"/>
                <w:iCs/>
              </w:rPr>
            </w:rPrChange>
          </w:rPr>
          <w:t>n studies</w:t>
        </w:r>
        <w:r w:rsidR="00371164" w:rsidRPr="00BC0791">
          <w:rPr>
            <w:rFonts w:cstheme="minorHAnsi"/>
            <w:color w:val="0070C0"/>
            <w:rPrChange w:id="124" w:author="Jeff Norrie" w:date="2018-10-30T22:18:00Z">
              <w:rPr>
                <w:rFonts w:cstheme="minorHAnsi"/>
              </w:rPr>
            </w:rPrChange>
          </w:rPr>
          <w:t xml:space="preserve"> on freezing tolerance of </w:t>
        </w:r>
        <w:r w:rsidR="00371164" w:rsidRPr="00BC0791">
          <w:rPr>
            <w:rFonts w:cstheme="minorHAnsi"/>
            <w:i/>
            <w:iCs/>
            <w:color w:val="0070C0"/>
            <w:rPrChange w:id="125" w:author="Jeff Norrie" w:date="2018-10-30T22:18:00Z">
              <w:rPr>
                <w:rFonts w:cstheme="minorHAnsi"/>
                <w:i/>
                <w:iCs/>
              </w:rPr>
            </w:rPrChange>
          </w:rPr>
          <w:t>Arabidopsis thaliana</w:t>
        </w:r>
        <w:r w:rsidR="00371164" w:rsidRPr="00BC0791">
          <w:rPr>
            <w:rFonts w:cstheme="minorHAnsi"/>
            <w:color w:val="0070C0"/>
            <w:rPrChange w:id="126" w:author="Jeff Norrie" w:date="2018-10-30T22:18:00Z">
              <w:rPr>
                <w:rFonts w:cstheme="minorHAnsi"/>
              </w:rPr>
            </w:rPrChange>
          </w:rPr>
          <w:t xml:space="preserve">, </w:t>
        </w:r>
        <w:r w:rsidR="00371164" w:rsidRPr="00BC0791">
          <w:rPr>
            <w:rFonts w:cstheme="minorHAnsi"/>
            <w:iCs/>
            <w:color w:val="0070C0"/>
            <w:rPrChange w:id="127" w:author="Jeff Norrie" w:date="2018-10-30T22:18:00Z">
              <w:rPr>
                <w:rFonts w:cstheme="minorHAnsi"/>
                <w:iCs/>
              </w:rPr>
            </w:rPrChange>
          </w:rPr>
          <w:t>ANE</w:t>
        </w:r>
        <w:r w:rsidR="00371164" w:rsidRPr="00BC0791">
          <w:rPr>
            <w:rFonts w:cstheme="minorHAnsi"/>
            <w:color w:val="0070C0"/>
            <w:rPrChange w:id="128" w:author="Jeff Norrie" w:date="2018-10-30T22:18:00Z">
              <w:rPr>
                <w:rFonts w:cstheme="minorHAnsi"/>
              </w:rPr>
            </w:rPrChange>
          </w:rPr>
          <w:t xml:space="preserve"> and its low-level lipophilic fraction significantly increased tolerance to freezing temperatures in </w:t>
        </w:r>
        <w:r w:rsidR="00371164" w:rsidRPr="00BC0791">
          <w:rPr>
            <w:rFonts w:cstheme="minorHAnsi"/>
            <w:i/>
            <w:color w:val="0070C0"/>
            <w:rPrChange w:id="129" w:author="Jeff Norrie" w:date="2018-10-30T22:18:00Z">
              <w:rPr>
                <w:rFonts w:cstheme="minorHAnsi"/>
                <w:i/>
              </w:rPr>
            </w:rPrChange>
          </w:rPr>
          <w:t>in vitro</w:t>
        </w:r>
        <w:r w:rsidR="00371164" w:rsidRPr="00BC0791">
          <w:rPr>
            <w:rFonts w:cstheme="minorHAnsi"/>
            <w:color w:val="0070C0"/>
            <w:rPrChange w:id="130" w:author="Jeff Norrie" w:date="2018-10-30T22:18:00Z">
              <w:rPr>
                <w:rFonts w:cstheme="minorHAnsi"/>
              </w:rPr>
            </w:rPrChange>
          </w:rPr>
          <w:t xml:space="preserve"> and </w:t>
        </w:r>
        <w:r w:rsidR="00371164" w:rsidRPr="00BC0791">
          <w:rPr>
            <w:rFonts w:cstheme="minorHAnsi"/>
            <w:i/>
            <w:color w:val="0070C0"/>
            <w:rPrChange w:id="131" w:author="Jeff Norrie" w:date="2018-10-30T22:18:00Z">
              <w:rPr>
                <w:rFonts w:cstheme="minorHAnsi"/>
                <w:i/>
              </w:rPr>
            </w:rPrChange>
          </w:rPr>
          <w:t>in vivo</w:t>
        </w:r>
        <w:r w:rsidR="00371164" w:rsidRPr="00BC0791">
          <w:rPr>
            <w:rFonts w:cstheme="minorHAnsi"/>
            <w:color w:val="0070C0"/>
            <w:rPrChange w:id="132" w:author="Jeff Norrie" w:date="2018-10-30T22:18:00Z">
              <w:rPr>
                <w:rFonts w:cstheme="minorHAnsi"/>
              </w:rPr>
            </w:rPrChange>
          </w:rPr>
          <w:t xml:space="preserve"> assays (</w:t>
        </w:r>
        <w:proofErr w:type="spellStart"/>
        <w:r w:rsidR="00371164" w:rsidRPr="00BC0791">
          <w:rPr>
            <w:rFonts w:cstheme="minorHAnsi"/>
            <w:color w:val="0070C0"/>
            <w:rPrChange w:id="133" w:author="Jeff Norrie" w:date="2018-10-30T22:18:00Z">
              <w:rPr>
                <w:rFonts w:cstheme="minorHAnsi"/>
              </w:rPr>
            </w:rPrChange>
          </w:rPr>
          <w:t>Rayirath</w:t>
        </w:r>
        <w:proofErr w:type="spellEnd"/>
        <w:r w:rsidR="00371164" w:rsidRPr="00BC0791">
          <w:rPr>
            <w:rFonts w:cstheme="minorHAnsi"/>
            <w:color w:val="0070C0"/>
            <w:rPrChange w:id="134" w:author="Jeff Norrie" w:date="2018-10-30T22:18:00Z">
              <w:rPr>
                <w:rFonts w:cstheme="minorHAnsi"/>
              </w:rPr>
            </w:rPrChange>
          </w:rPr>
          <w:t xml:space="preserve"> et al., 2009). </w:t>
        </w:r>
      </w:ins>
      <w:ins w:id="135" w:author="Jeff Norrie" w:date="2018-10-28T22:21:00Z">
        <w:r w:rsidRPr="00BC0791">
          <w:rPr>
            <w:rFonts w:cstheme="minorHAnsi"/>
            <w:bCs/>
            <w:color w:val="0070C0"/>
            <w:rPrChange w:id="136" w:author="Jeff Norrie" w:date="2018-10-30T22:18:00Z">
              <w:rPr>
                <w:rFonts w:cstheme="minorHAnsi"/>
                <w:bCs/>
              </w:rPr>
            </w:rPrChange>
          </w:rPr>
          <w:t>T</w:t>
        </w:r>
      </w:ins>
      <w:ins w:id="137" w:author="Jeff Norrie" w:date="2018-10-24T13:55:00Z">
        <w:r w:rsidR="00371164" w:rsidRPr="00BC0791">
          <w:rPr>
            <w:rFonts w:cstheme="minorHAnsi"/>
            <w:bCs/>
            <w:color w:val="0070C0"/>
            <w:rPrChange w:id="138" w:author="Jeff Norrie" w:date="2018-10-30T22:18:00Z">
              <w:rPr>
                <w:rFonts w:cstheme="minorHAnsi"/>
                <w:bCs/>
              </w:rPr>
            </w:rPrChange>
          </w:rPr>
          <w:t>he</w:t>
        </w:r>
        <w:r w:rsidR="00371164" w:rsidRPr="00BC0791">
          <w:rPr>
            <w:rFonts w:cstheme="minorHAnsi"/>
            <w:color w:val="0070C0"/>
            <w:rPrChange w:id="139" w:author="Jeff Norrie" w:date="2018-10-30T22:18:00Z">
              <w:rPr>
                <w:rFonts w:cstheme="minorHAnsi"/>
              </w:rPr>
            </w:rPrChange>
          </w:rPr>
          <w:t xml:space="preserve"> lipophilic components (LPC) of the ANE induced changes in the transcriptome and metabolome of </w:t>
        </w:r>
        <w:r w:rsidR="00371164" w:rsidRPr="00BC0791">
          <w:rPr>
            <w:rFonts w:cstheme="minorHAnsi"/>
            <w:i/>
            <w:iCs/>
            <w:color w:val="0070C0"/>
            <w:rPrChange w:id="140" w:author="Jeff Norrie" w:date="2018-10-30T22:18:00Z">
              <w:rPr>
                <w:rFonts w:cstheme="minorHAnsi"/>
                <w:i/>
                <w:iCs/>
              </w:rPr>
            </w:rPrChange>
          </w:rPr>
          <w:t>A.</w:t>
        </w:r>
        <w:r w:rsidR="00371164" w:rsidRPr="00BC0791">
          <w:rPr>
            <w:rFonts w:cstheme="minorHAnsi"/>
            <w:color w:val="0070C0"/>
            <w:rPrChange w:id="141" w:author="Jeff Norrie" w:date="2018-10-30T22:18:00Z">
              <w:rPr>
                <w:rFonts w:cstheme="minorHAnsi"/>
              </w:rPr>
            </w:rPrChange>
          </w:rPr>
          <w:t xml:space="preserve"> </w:t>
        </w:r>
        <w:r w:rsidR="00371164" w:rsidRPr="00BC0791">
          <w:rPr>
            <w:rFonts w:cstheme="minorHAnsi"/>
            <w:i/>
            <w:iCs/>
            <w:color w:val="0070C0"/>
            <w:rPrChange w:id="142" w:author="Jeff Norrie" w:date="2018-10-30T22:18:00Z">
              <w:rPr>
                <w:rFonts w:cstheme="minorHAnsi"/>
                <w:i/>
                <w:iCs/>
              </w:rPr>
            </w:rPrChange>
          </w:rPr>
          <w:t xml:space="preserve">thaliana </w:t>
        </w:r>
        <w:r w:rsidR="00371164" w:rsidRPr="00BC0791">
          <w:rPr>
            <w:rFonts w:cstheme="minorHAnsi"/>
            <w:color w:val="0070C0"/>
            <w:rPrChange w:id="143" w:author="Jeff Norrie" w:date="2018-10-30T22:18:00Z">
              <w:rPr>
                <w:rFonts w:cstheme="minorHAnsi"/>
              </w:rPr>
            </w:rPrChange>
          </w:rPr>
          <w:t>undergoing freezing stress (Nair et al., 2012)</w:t>
        </w:r>
      </w:ins>
      <w:ins w:id="144" w:author="Jeff Norrie" w:date="2018-10-28T22:21:00Z">
        <w:r w:rsidRPr="00BC0791">
          <w:rPr>
            <w:rFonts w:cstheme="minorHAnsi"/>
            <w:color w:val="0070C0"/>
            <w:rPrChange w:id="145" w:author="Jeff Norrie" w:date="2018-10-30T22:18:00Z">
              <w:rPr>
                <w:rFonts w:cstheme="minorHAnsi"/>
              </w:rPr>
            </w:rPrChange>
          </w:rPr>
          <w:t>, including</w:t>
        </w:r>
      </w:ins>
      <w:ins w:id="146" w:author="Jeff Norrie" w:date="2018-10-24T13:55:00Z">
        <w:r w:rsidR="00371164" w:rsidRPr="00BC0791">
          <w:rPr>
            <w:rFonts w:cstheme="minorHAnsi"/>
            <w:color w:val="0070C0"/>
            <w:rPrChange w:id="147" w:author="Jeff Norrie" w:date="2018-10-30T22:18:00Z">
              <w:rPr>
                <w:rFonts w:cstheme="minorHAnsi"/>
              </w:rPr>
            </w:rPrChange>
          </w:rPr>
          <w:t xml:space="preserve"> proline accumulation mediated by an increase in the expression of the proline synthesis genes </w:t>
        </w:r>
        <w:r w:rsidR="00371164" w:rsidRPr="00BC0791">
          <w:rPr>
            <w:rFonts w:cstheme="minorHAnsi"/>
            <w:i/>
            <w:iCs/>
            <w:color w:val="0070C0"/>
            <w:rPrChange w:id="148" w:author="Jeff Norrie" w:date="2018-10-30T22:18:00Z">
              <w:rPr>
                <w:rFonts w:cstheme="minorHAnsi"/>
                <w:i/>
                <w:iCs/>
              </w:rPr>
            </w:rPrChange>
          </w:rPr>
          <w:t xml:space="preserve">P5CS1 </w:t>
        </w:r>
        <w:r w:rsidR="00371164" w:rsidRPr="00BC0791">
          <w:rPr>
            <w:rFonts w:cstheme="minorHAnsi"/>
            <w:color w:val="0070C0"/>
            <w:rPrChange w:id="149" w:author="Jeff Norrie" w:date="2018-10-30T22:18:00Z">
              <w:rPr>
                <w:rFonts w:cstheme="minorHAnsi"/>
              </w:rPr>
            </w:rPrChange>
          </w:rPr>
          <w:t xml:space="preserve">and </w:t>
        </w:r>
        <w:r w:rsidR="00371164" w:rsidRPr="00BC0791">
          <w:rPr>
            <w:rFonts w:cstheme="minorHAnsi"/>
            <w:i/>
            <w:iCs/>
            <w:color w:val="0070C0"/>
            <w:rPrChange w:id="150" w:author="Jeff Norrie" w:date="2018-10-30T22:18:00Z">
              <w:rPr>
                <w:rFonts w:cstheme="minorHAnsi"/>
                <w:i/>
                <w:iCs/>
              </w:rPr>
            </w:rPrChange>
          </w:rPr>
          <w:t>P5CS2</w:t>
        </w:r>
        <w:r w:rsidR="00371164" w:rsidRPr="00BC0791">
          <w:rPr>
            <w:rFonts w:cstheme="minorHAnsi"/>
            <w:color w:val="0070C0"/>
            <w:rPrChange w:id="151" w:author="Jeff Norrie" w:date="2018-10-30T22:18:00Z">
              <w:rPr>
                <w:rFonts w:cstheme="minorHAnsi"/>
              </w:rPr>
            </w:rPrChange>
          </w:rPr>
          <w:t xml:space="preserve">. Moreover, LPC application significantly increased the concentration of soluble sugars in the cytosol in response to freezing stress. </w:t>
        </w:r>
      </w:ins>
    </w:p>
    <w:p w14:paraId="2AE57DA1" w14:textId="77777777" w:rsidR="00371164" w:rsidRPr="00BC0791" w:rsidRDefault="00371164">
      <w:pPr>
        <w:spacing w:before="120" w:after="120" w:line="360" w:lineRule="auto"/>
        <w:rPr>
          <w:ins w:id="152" w:author="Jeff Norrie" w:date="2018-10-24T13:55:00Z"/>
          <w:rFonts w:cstheme="minorHAnsi"/>
          <w:color w:val="0070C0"/>
          <w:rPrChange w:id="153" w:author="Jeff Norrie" w:date="2018-10-30T22:18:00Z">
            <w:rPr>
              <w:ins w:id="154" w:author="Jeff Norrie" w:date="2018-10-24T13:55:00Z"/>
              <w:rFonts w:cstheme="minorHAnsi"/>
            </w:rPr>
          </w:rPrChange>
        </w:rPr>
        <w:pPrChange w:id="155" w:author="Jeff Norrie" w:date="2018-10-28T23:11:00Z">
          <w:pPr>
            <w:autoSpaceDE w:val="0"/>
            <w:autoSpaceDN w:val="0"/>
            <w:adjustRightInd w:val="0"/>
            <w:spacing w:after="0"/>
          </w:pPr>
        </w:pPrChange>
      </w:pPr>
      <w:ins w:id="156" w:author="Jeff Norrie" w:date="2018-10-24T13:55:00Z">
        <w:r w:rsidRPr="00BC0791">
          <w:rPr>
            <w:rFonts w:cstheme="minorHAnsi"/>
            <w:color w:val="0070C0"/>
            <w:rPrChange w:id="157" w:author="Jeff Norrie" w:date="2018-10-30T22:18:00Z">
              <w:rPr>
                <w:rFonts w:cstheme="minorHAnsi"/>
              </w:rPr>
            </w:rPrChange>
          </w:rPr>
          <w:t xml:space="preserve">ANE </w:t>
        </w:r>
      </w:ins>
      <w:ins w:id="158" w:author="Jeff Norrie" w:date="2018-10-28T23:19:00Z">
        <w:r w:rsidR="00B162E0" w:rsidRPr="00BC0791">
          <w:rPr>
            <w:rFonts w:cstheme="minorHAnsi"/>
            <w:color w:val="0070C0"/>
            <w:rPrChange w:id="159" w:author="Jeff Norrie" w:date="2018-10-30T22:18:00Z">
              <w:rPr>
                <w:rFonts w:cstheme="minorHAnsi"/>
              </w:rPr>
            </w:rPrChange>
          </w:rPr>
          <w:t>also</w:t>
        </w:r>
      </w:ins>
      <w:ins w:id="160" w:author="Jeff Norrie" w:date="2018-10-28T22:23:00Z">
        <w:r w:rsidR="001B3B78" w:rsidRPr="00BC0791">
          <w:rPr>
            <w:rFonts w:cstheme="minorHAnsi"/>
            <w:color w:val="0070C0"/>
            <w:rPrChange w:id="161" w:author="Jeff Norrie" w:date="2018-10-30T22:18:00Z">
              <w:rPr>
                <w:rFonts w:cstheme="minorHAnsi"/>
              </w:rPr>
            </w:rPrChange>
          </w:rPr>
          <w:t xml:space="preserve"> </w:t>
        </w:r>
      </w:ins>
      <w:ins w:id="162" w:author="Jeff Norrie" w:date="2018-10-24T13:55:00Z">
        <w:r w:rsidRPr="00BC0791">
          <w:rPr>
            <w:rFonts w:cstheme="minorHAnsi"/>
            <w:color w:val="0070C0"/>
            <w:rPrChange w:id="163" w:author="Jeff Norrie" w:date="2018-10-30T22:18:00Z">
              <w:rPr>
                <w:rFonts w:cstheme="minorHAnsi"/>
              </w:rPr>
            </w:rPrChange>
          </w:rPr>
          <w:t>impart</w:t>
        </w:r>
      </w:ins>
      <w:ins w:id="164" w:author="Jeff Norrie" w:date="2018-10-28T23:19:00Z">
        <w:r w:rsidR="00B162E0" w:rsidRPr="00BC0791">
          <w:rPr>
            <w:rFonts w:cstheme="minorHAnsi"/>
            <w:color w:val="0070C0"/>
            <w:rPrChange w:id="165" w:author="Jeff Norrie" w:date="2018-10-30T22:18:00Z">
              <w:rPr>
                <w:rFonts w:cstheme="minorHAnsi"/>
              </w:rPr>
            </w:rPrChange>
          </w:rPr>
          <w:t>ed</w:t>
        </w:r>
      </w:ins>
      <w:ins w:id="166" w:author="Jeff Norrie" w:date="2018-10-24T13:55:00Z">
        <w:r w:rsidRPr="00BC0791">
          <w:rPr>
            <w:rFonts w:cstheme="minorHAnsi"/>
            <w:color w:val="0070C0"/>
            <w:rPrChange w:id="167" w:author="Jeff Norrie" w:date="2018-10-30T22:18:00Z">
              <w:rPr>
                <w:rFonts w:cstheme="minorHAnsi"/>
              </w:rPr>
            </w:rPrChange>
          </w:rPr>
          <w:t xml:space="preserve"> drought</w:t>
        </w:r>
      </w:ins>
      <w:ins w:id="168" w:author="Jeff Norrie" w:date="2018-10-28T22:23:00Z">
        <w:r w:rsidR="001B3B78" w:rsidRPr="00BC0791">
          <w:rPr>
            <w:rFonts w:cstheme="minorHAnsi"/>
            <w:color w:val="0070C0"/>
            <w:rPrChange w:id="169" w:author="Jeff Norrie" w:date="2018-10-30T22:18:00Z">
              <w:rPr>
                <w:rFonts w:cstheme="minorHAnsi"/>
              </w:rPr>
            </w:rPrChange>
          </w:rPr>
          <w:t>-</w:t>
        </w:r>
      </w:ins>
      <w:ins w:id="170" w:author="Jeff Norrie" w:date="2018-10-24T13:55:00Z">
        <w:r w:rsidRPr="00BC0791">
          <w:rPr>
            <w:rFonts w:cstheme="minorHAnsi"/>
            <w:color w:val="0070C0"/>
            <w:rPrChange w:id="171" w:author="Jeff Norrie" w:date="2018-10-30T22:18:00Z">
              <w:rPr>
                <w:rFonts w:cstheme="minorHAnsi"/>
              </w:rPr>
            </w:rPrChange>
          </w:rPr>
          <w:t xml:space="preserve">stress tolerance into plants </w:t>
        </w:r>
      </w:ins>
      <w:ins w:id="172" w:author="Jeff Norrie" w:date="2018-10-28T22:23:00Z">
        <w:r w:rsidR="001B3B78" w:rsidRPr="00BC0791">
          <w:rPr>
            <w:rFonts w:cstheme="minorHAnsi"/>
            <w:color w:val="0070C0"/>
            <w:rPrChange w:id="173" w:author="Jeff Norrie" w:date="2018-10-30T22:18:00Z">
              <w:rPr>
                <w:rFonts w:cstheme="minorHAnsi"/>
              </w:rPr>
            </w:rPrChange>
          </w:rPr>
          <w:t xml:space="preserve">by reducing </w:t>
        </w:r>
      </w:ins>
      <w:ins w:id="174" w:author="Jeff Norrie" w:date="2018-10-24T13:55:00Z">
        <w:r w:rsidRPr="00BC0791">
          <w:rPr>
            <w:rFonts w:cstheme="minorHAnsi"/>
            <w:color w:val="0070C0"/>
            <w:rPrChange w:id="175" w:author="Jeff Norrie" w:date="2018-10-30T22:18:00Z">
              <w:rPr>
                <w:rFonts w:cstheme="minorHAnsi"/>
              </w:rPr>
            </w:rPrChange>
          </w:rPr>
          <w:t>stomatal conductance and cellular electrolyte leakage</w:t>
        </w:r>
      </w:ins>
      <w:ins w:id="176" w:author="Jeff Norrie" w:date="2018-10-28T22:24:00Z">
        <w:r w:rsidR="001B3B78" w:rsidRPr="00BC0791">
          <w:rPr>
            <w:rFonts w:cstheme="minorHAnsi"/>
            <w:color w:val="0070C0"/>
            <w:rPrChange w:id="177" w:author="Jeff Norrie" w:date="2018-10-30T22:18:00Z">
              <w:rPr>
                <w:rFonts w:cstheme="minorHAnsi"/>
              </w:rPr>
            </w:rPrChange>
          </w:rPr>
          <w:t xml:space="preserve"> (</w:t>
        </w:r>
        <w:proofErr w:type="spellStart"/>
        <w:r w:rsidR="001B3B78" w:rsidRPr="00BC0791">
          <w:rPr>
            <w:rFonts w:cstheme="minorHAnsi"/>
            <w:color w:val="0070C0"/>
            <w:rPrChange w:id="178" w:author="Jeff Norrie" w:date="2018-10-30T22:18:00Z">
              <w:rPr>
                <w:rFonts w:cstheme="minorHAnsi"/>
              </w:rPr>
            </w:rPrChange>
          </w:rPr>
          <w:t>Shotton</w:t>
        </w:r>
        <w:proofErr w:type="spellEnd"/>
        <w:r w:rsidR="001B3B78" w:rsidRPr="00BC0791">
          <w:rPr>
            <w:rFonts w:cstheme="minorHAnsi"/>
            <w:color w:val="0070C0"/>
            <w:rPrChange w:id="179" w:author="Jeff Norrie" w:date="2018-10-30T22:18:00Z">
              <w:rPr>
                <w:rFonts w:cstheme="minorHAnsi"/>
              </w:rPr>
            </w:rPrChange>
          </w:rPr>
          <w:t xml:space="preserve"> and </w:t>
        </w:r>
        <w:proofErr w:type="spellStart"/>
        <w:r w:rsidR="001B3B78" w:rsidRPr="00BC0791">
          <w:rPr>
            <w:rFonts w:cstheme="minorHAnsi"/>
            <w:color w:val="0070C0"/>
            <w:rPrChange w:id="180" w:author="Jeff Norrie" w:date="2018-10-30T22:18:00Z">
              <w:rPr>
                <w:rFonts w:cstheme="minorHAnsi"/>
              </w:rPr>
            </w:rPrChange>
          </w:rPr>
          <w:t>Martynenko</w:t>
        </w:r>
        <w:proofErr w:type="spellEnd"/>
        <w:r w:rsidR="001B3B78" w:rsidRPr="00BC0791">
          <w:rPr>
            <w:rFonts w:cstheme="minorHAnsi"/>
            <w:color w:val="0070C0"/>
            <w:rPrChange w:id="181" w:author="Jeff Norrie" w:date="2018-10-30T22:18:00Z">
              <w:rPr>
                <w:rFonts w:cstheme="minorHAnsi"/>
              </w:rPr>
            </w:rPrChange>
          </w:rPr>
          <w:t>, unpublished data)</w:t>
        </w:r>
      </w:ins>
      <w:ins w:id="182" w:author="Jeff Norrie" w:date="2018-10-24T13:55:00Z">
        <w:r w:rsidRPr="00BC0791">
          <w:rPr>
            <w:rFonts w:cstheme="minorHAnsi"/>
            <w:color w:val="0070C0"/>
            <w:rPrChange w:id="183" w:author="Jeff Norrie" w:date="2018-10-30T22:18:00Z">
              <w:rPr>
                <w:rFonts w:cstheme="minorHAnsi"/>
              </w:rPr>
            </w:rPrChange>
          </w:rPr>
          <w:t xml:space="preserve">.  Spann and Little (2011) </w:t>
        </w:r>
      </w:ins>
      <w:ins w:id="184" w:author="Jeff Norrie" w:date="2018-10-28T22:24:00Z">
        <w:r w:rsidR="001B3B78" w:rsidRPr="00BC0791">
          <w:rPr>
            <w:rFonts w:cstheme="minorHAnsi"/>
            <w:color w:val="0070C0"/>
            <w:rPrChange w:id="185" w:author="Jeff Norrie" w:date="2018-10-30T22:18:00Z">
              <w:rPr>
                <w:rFonts w:cstheme="minorHAnsi"/>
              </w:rPr>
            </w:rPrChange>
          </w:rPr>
          <w:t>fo</w:t>
        </w:r>
      </w:ins>
      <w:ins w:id="186" w:author="Jeff Norrie" w:date="2018-10-28T22:25:00Z">
        <w:r w:rsidR="001B3B78" w:rsidRPr="00BC0791">
          <w:rPr>
            <w:rFonts w:cstheme="minorHAnsi"/>
            <w:color w:val="0070C0"/>
            <w:rPrChange w:id="187" w:author="Jeff Norrie" w:date="2018-10-30T22:18:00Z">
              <w:rPr>
                <w:rFonts w:cstheme="minorHAnsi"/>
              </w:rPr>
            </w:rPrChange>
          </w:rPr>
          <w:t>und improve</w:t>
        </w:r>
      </w:ins>
      <w:ins w:id="188" w:author="Jeff Norrie" w:date="2018-10-28T22:27:00Z">
        <w:r w:rsidR="001B3B78" w:rsidRPr="00BC0791">
          <w:rPr>
            <w:rFonts w:cstheme="minorHAnsi"/>
            <w:color w:val="0070C0"/>
            <w:rPrChange w:id="189" w:author="Jeff Norrie" w:date="2018-10-30T22:18:00Z">
              <w:rPr>
                <w:rFonts w:cstheme="minorHAnsi"/>
              </w:rPr>
            </w:rPrChange>
          </w:rPr>
          <w:t>d</w:t>
        </w:r>
      </w:ins>
      <w:ins w:id="190" w:author="Jeff Norrie" w:date="2018-10-24T13:55:00Z">
        <w:r w:rsidRPr="00BC0791">
          <w:rPr>
            <w:rFonts w:cstheme="minorHAnsi"/>
            <w:color w:val="0070C0"/>
            <w:rPrChange w:id="191" w:author="Jeff Norrie" w:date="2018-10-30T22:18:00Z">
              <w:rPr>
                <w:rFonts w:cstheme="minorHAnsi"/>
              </w:rPr>
            </w:rPrChange>
          </w:rPr>
          <w:t xml:space="preserve"> ANE effects on drought tolerance in Hamlin sweet orange trees grafted onto ‘Carrizo’ citrange and ‘</w:t>
        </w:r>
        <w:proofErr w:type="spellStart"/>
        <w:r w:rsidRPr="00BC0791">
          <w:rPr>
            <w:rFonts w:cstheme="minorHAnsi"/>
            <w:color w:val="0070C0"/>
            <w:rPrChange w:id="192" w:author="Jeff Norrie" w:date="2018-10-30T22:18:00Z">
              <w:rPr>
                <w:rFonts w:cstheme="minorHAnsi"/>
              </w:rPr>
            </w:rPrChange>
          </w:rPr>
          <w:t>Swingle</w:t>
        </w:r>
        <w:proofErr w:type="spellEnd"/>
        <w:r w:rsidRPr="00BC0791">
          <w:rPr>
            <w:rFonts w:cstheme="minorHAnsi"/>
            <w:color w:val="0070C0"/>
            <w:rPrChange w:id="193" w:author="Jeff Norrie" w:date="2018-10-30T22:18:00Z">
              <w:rPr>
                <w:rFonts w:cstheme="minorHAnsi"/>
              </w:rPr>
            </w:rPrChange>
          </w:rPr>
          <w:t>’ citrumelo rootstocks.  Their work showed that soil drench-treated trees had more growth and higher stem water potential than foliar-</w:t>
        </w:r>
      </w:ins>
      <w:ins w:id="194" w:author="Jeff Norrie" w:date="2018-10-28T23:19:00Z">
        <w:r w:rsidR="00B162E0" w:rsidRPr="00BC0791">
          <w:rPr>
            <w:rFonts w:cstheme="minorHAnsi"/>
            <w:color w:val="0070C0"/>
            <w:rPrChange w:id="195" w:author="Jeff Norrie" w:date="2018-10-30T22:18:00Z">
              <w:rPr>
                <w:rFonts w:cstheme="minorHAnsi"/>
              </w:rPr>
            </w:rPrChange>
          </w:rPr>
          <w:t xml:space="preserve"> or un</w:t>
        </w:r>
      </w:ins>
      <w:ins w:id="196" w:author="Jeff Norrie" w:date="2018-10-24T13:55:00Z">
        <w:r w:rsidRPr="00BC0791">
          <w:rPr>
            <w:rFonts w:cstheme="minorHAnsi"/>
            <w:color w:val="0070C0"/>
            <w:rPrChange w:id="197" w:author="Jeff Norrie" w:date="2018-10-30T22:18:00Z">
              <w:rPr>
                <w:rFonts w:cstheme="minorHAnsi"/>
              </w:rPr>
            </w:rPrChange>
          </w:rPr>
          <w:t>treated trees</w:t>
        </w:r>
      </w:ins>
      <w:ins w:id="198" w:author="Jeff Norrie" w:date="2018-10-28T22:27:00Z">
        <w:r w:rsidR="001B3B78" w:rsidRPr="00BC0791">
          <w:rPr>
            <w:rFonts w:cstheme="minorHAnsi"/>
            <w:color w:val="0070C0"/>
            <w:rPrChange w:id="199" w:author="Jeff Norrie" w:date="2018-10-30T22:18:00Z">
              <w:rPr>
                <w:rFonts w:cstheme="minorHAnsi"/>
              </w:rPr>
            </w:rPrChange>
          </w:rPr>
          <w:t>.</w:t>
        </w:r>
      </w:ins>
      <w:ins w:id="200" w:author="Jeff Norrie" w:date="2018-10-24T13:55:00Z">
        <w:r w:rsidRPr="00BC0791">
          <w:rPr>
            <w:rFonts w:cstheme="minorHAnsi"/>
            <w:color w:val="0070C0"/>
            <w:rPrChange w:id="201" w:author="Jeff Norrie" w:date="2018-10-30T22:18:00Z">
              <w:rPr>
                <w:rFonts w:cstheme="minorHAnsi"/>
              </w:rPr>
            </w:rPrChange>
          </w:rPr>
          <w:t xml:space="preserve">  </w:t>
        </w:r>
      </w:ins>
    </w:p>
    <w:p w14:paraId="411144E8" w14:textId="77777777" w:rsidR="00371164" w:rsidRPr="00D7260A" w:rsidRDefault="00371164">
      <w:pPr>
        <w:spacing w:before="120" w:after="120" w:line="360" w:lineRule="auto"/>
        <w:rPr>
          <w:ins w:id="202" w:author="Jeff Norrie" w:date="2018-10-24T13:55:00Z"/>
          <w:rFonts w:cstheme="minorHAnsi"/>
        </w:rPr>
        <w:pPrChange w:id="203" w:author="Jeff Norrie" w:date="2018-10-28T23:11:00Z">
          <w:pPr>
            <w:spacing w:before="120" w:after="120"/>
            <w:jc w:val="both"/>
          </w:pPr>
        </w:pPrChange>
      </w:pPr>
      <w:ins w:id="204" w:author="Jeff Norrie" w:date="2018-10-24T13:55:00Z">
        <w:r w:rsidRPr="00D7260A">
          <w:rPr>
            <w:rFonts w:cstheme="minorHAnsi"/>
          </w:rPr>
          <w:lastRenderedPageBreak/>
          <w:t xml:space="preserve">These results, taken together, suggest that ANE can influence cellular membrane maintenance leading to a higher tolerance for </w:t>
        </w:r>
      </w:ins>
      <w:ins w:id="205" w:author="Jeff Norrie" w:date="2018-10-29T22:30:00Z">
        <w:r w:rsidR="00C563C1">
          <w:rPr>
            <w:rFonts w:cstheme="minorHAnsi"/>
          </w:rPr>
          <w:t>various</w:t>
        </w:r>
      </w:ins>
      <w:ins w:id="206" w:author="Jeff Norrie" w:date="2018-10-24T13:55:00Z">
        <w:r w:rsidRPr="00D7260A">
          <w:rPr>
            <w:rFonts w:cstheme="minorHAnsi"/>
          </w:rPr>
          <w:t xml:space="preserve"> osmotic stresses </w:t>
        </w:r>
      </w:ins>
      <w:ins w:id="207" w:author="Jeff Norrie" w:date="2018-10-29T22:31:00Z">
        <w:r w:rsidR="00C563C1">
          <w:rPr>
            <w:rFonts w:cstheme="minorHAnsi"/>
          </w:rPr>
          <w:t>and can mitigate oxidative damage.</w:t>
        </w:r>
      </w:ins>
    </w:p>
    <w:p w14:paraId="4E8D53B1" w14:textId="77777777" w:rsidR="001B3B78" w:rsidRPr="00D7260A" w:rsidRDefault="001B3B78">
      <w:pPr>
        <w:spacing w:before="120" w:after="120" w:line="360" w:lineRule="auto"/>
        <w:rPr>
          <w:ins w:id="208" w:author="Jeff Norrie" w:date="2018-10-28T22:29:00Z"/>
          <w:rFonts w:eastAsia="Times New Roman" w:cstheme="minorHAnsi"/>
          <w:b/>
          <w:color w:val="000000" w:themeColor="text1"/>
          <w:lang w:eastAsia="en-CA"/>
          <w:rPrChange w:id="209" w:author="Jeff Norrie" w:date="2018-10-28T23:12:00Z">
            <w:rPr>
              <w:ins w:id="210" w:author="Jeff Norrie" w:date="2018-10-28T22:29:00Z"/>
              <w:rFonts w:eastAsia="Times New Roman" w:cstheme="minorHAnsi"/>
              <w:color w:val="000000" w:themeColor="text1"/>
              <w:lang w:eastAsia="en-CA"/>
            </w:rPr>
          </w:rPrChange>
        </w:rPr>
        <w:pPrChange w:id="211" w:author="Jeff Norrie" w:date="2018-10-28T23:11:00Z">
          <w:pPr>
            <w:spacing w:before="120" w:after="120"/>
            <w:jc w:val="both"/>
          </w:pPr>
        </w:pPrChange>
      </w:pPr>
      <w:ins w:id="212" w:author="Jeff Norrie" w:date="2018-10-28T22:28:00Z">
        <w:r w:rsidRPr="00D7260A">
          <w:rPr>
            <w:rFonts w:eastAsia="Times New Roman" w:cstheme="minorHAnsi"/>
            <w:b/>
            <w:color w:val="000000" w:themeColor="text1"/>
            <w:lang w:eastAsia="en-CA"/>
            <w:rPrChange w:id="213" w:author="Jeff Norrie" w:date="2018-10-28T23:12:00Z">
              <w:rPr>
                <w:rFonts w:eastAsia="Times New Roman" w:cstheme="minorHAnsi"/>
                <w:color w:val="000000" w:themeColor="text1"/>
                <w:lang w:eastAsia="en-CA"/>
              </w:rPr>
            </w:rPrChange>
          </w:rPr>
          <w:t xml:space="preserve">Effects on Soil </w:t>
        </w:r>
      </w:ins>
      <w:ins w:id="214" w:author="Jeff Norrie" w:date="2018-10-28T22:29:00Z">
        <w:r w:rsidRPr="00D7260A">
          <w:rPr>
            <w:rFonts w:eastAsia="Times New Roman" w:cstheme="minorHAnsi"/>
            <w:b/>
            <w:color w:val="000000" w:themeColor="text1"/>
            <w:lang w:eastAsia="en-CA"/>
            <w:rPrChange w:id="215" w:author="Jeff Norrie" w:date="2018-10-28T23:12:00Z">
              <w:rPr>
                <w:rFonts w:eastAsia="Times New Roman" w:cstheme="minorHAnsi"/>
                <w:color w:val="000000" w:themeColor="text1"/>
                <w:lang w:eastAsia="en-CA"/>
              </w:rPr>
            </w:rPrChange>
          </w:rPr>
          <w:t>Biology.</w:t>
        </w:r>
      </w:ins>
    </w:p>
    <w:p w14:paraId="1ED09E38" w14:textId="77777777" w:rsidR="00DE6AAA" w:rsidRPr="00D7260A" w:rsidRDefault="00D33BD7">
      <w:pPr>
        <w:spacing w:before="120" w:after="120" w:line="360" w:lineRule="auto"/>
        <w:rPr>
          <w:ins w:id="216" w:author="Jeff Norrie" w:date="2018-10-24T13:54:00Z"/>
          <w:rFonts w:eastAsia="Times New Roman" w:cstheme="minorHAnsi"/>
          <w:color w:val="000000" w:themeColor="text1"/>
          <w:lang w:eastAsia="en-CA"/>
        </w:rPr>
        <w:pPrChange w:id="217" w:author="Jeff Norrie" w:date="2018-10-28T23:11:00Z">
          <w:pPr>
            <w:spacing w:before="120" w:after="120"/>
            <w:jc w:val="both"/>
          </w:pPr>
        </w:pPrChange>
      </w:pPr>
      <w:ins w:id="218" w:author="Jeff Norrie" w:date="2018-10-29T22:32:00Z">
        <w:r>
          <w:rPr>
            <w:rFonts w:eastAsia="Times New Roman" w:cstheme="minorHAnsi"/>
            <w:color w:val="000000" w:themeColor="text1"/>
            <w:lang w:eastAsia="en-CA"/>
          </w:rPr>
          <w:t xml:space="preserve">Although </w:t>
        </w:r>
      </w:ins>
      <w:ins w:id="219" w:author="Jeff Norrie" w:date="2018-10-30T22:17:00Z">
        <w:r w:rsidR="00664F58">
          <w:rPr>
            <w:rFonts w:eastAsia="Times New Roman" w:cstheme="minorHAnsi"/>
            <w:color w:val="000000" w:themeColor="text1"/>
            <w:lang w:eastAsia="en-CA"/>
          </w:rPr>
          <w:t xml:space="preserve">there is an abundance of published </w:t>
        </w:r>
      </w:ins>
      <w:ins w:id="220" w:author="Jeff Norrie" w:date="2018-10-29T22:33:00Z">
        <w:r>
          <w:rPr>
            <w:rFonts w:eastAsia="Times New Roman" w:cstheme="minorHAnsi"/>
            <w:color w:val="000000" w:themeColor="text1"/>
            <w:lang w:eastAsia="en-CA"/>
          </w:rPr>
          <w:t xml:space="preserve">evidence </w:t>
        </w:r>
      </w:ins>
      <w:proofErr w:type="spellStart"/>
      <w:ins w:id="221" w:author="Jeff Norrie" w:date="2018-10-30T22:17:00Z">
        <w:r w:rsidR="00664F58">
          <w:rPr>
            <w:rFonts w:eastAsia="Times New Roman" w:cstheme="minorHAnsi"/>
            <w:color w:val="000000" w:themeColor="text1"/>
            <w:lang w:eastAsia="en-CA"/>
          </w:rPr>
          <w:t>detaling</w:t>
        </w:r>
      </w:ins>
      <w:proofErr w:type="spellEnd"/>
      <w:ins w:id="222" w:author="Jeff Norrie" w:date="2018-10-29T22:33:00Z">
        <w:r>
          <w:rPr>
            <w:rFonts w:eastAsia="Times New Roman" w:cstheme="minorHAnsi"/>
            <w:color w:val="000000" w:themeColor="text1"/>
            <w:lang w:eastAsia="en-CA"/>
          </w:rPr>
          <w:t xml:space="preserve"> systemic plant effects from ANE, o</w:t>
        </w:r>
      </w:ins>
      <w:ins w:id="223" w:author="Jeff Norrie" w:date="2018-10-28T22:30:00Z">
        <w:r w:rsidR="001B3B78" w:rsidRPr="00D7260A">
          <w:rPr>
            <w:rFonts w:eastAsia="Times New Roman" w:cstheme="minorHAnsi"/>
            <w:color w:val="000000" w:themeColor="text1"/>
            <w:lang w:eastAsia="en-CA"/>
          </w:rPr>
          <w:t xml:space="preserve">utstanding questions remain as to the effects </w:t>
        </w:r>
      </w:ins>
      <w:ins w:id="224" w:author="Jeff Norrie" w:date="2018-10-28T23:06:00Z">
        <w:r w:rsidR="00CE3330" w:rsidRPr="00D7260A">
          <w:rPr>
            <w:rFonts w:eastAsia="Times New Roman" w:cstheme="minorHAnsi"/>
            <w:color w:val="000000" w:themeColor="text1"/>
            <w:lang w:eastAsia="en-CA"/>
          </w:rPr>
          <w:t>of</w:t>
        </w:r>
      </w:ins>
      <w:ins w:id="225" w:author="Jeff Norrie" w:date="2018-10-28T22:30:00Z">
        <w:r w:rsidR="001B3B78" w:rsidRPr="00D7260A">
          <w:rPr>
            <w:rFonts w:eastAsia="Times New Roman" w:cstheme="minorHAnsi"/>
            <w:color w:val="000000" w:themeColor="text1"/>
            <w:lang w:eastAsia="en-CA"/>
          </w:rPr>
          <w:t xml:space="preserve"> </w:t>
        </w:r>
      </w:ins>
      <w:ins w:id="226" w:author="Jeff Norrie" w:date="2018-10-28T23:06:00Z">
        <w:r w:rsidR="00CE3330" w:rsidRPr="00D7260A">
          <w:rPr>
            <w:rFonts w:eastAsia="Times New Roman" w:cstheme="minorHAnsi"/>
            <w:color w:val="000000" w:themeColor="text1"/>
            <w:lang w:eastAsia="en-CA"/>
            <w:rPrChange w:id="227" w:author="Jeff Norrie" w:date="2018-10-28T23:12:00Z">
              <w:rPr>
                <w:rFonts w:eastAsia="Times New Roman" w:cstheme="minorHAnsi"/>
                <w:i/>
                <w:color w:val="000000" w:themeColor="text1"/>
                <w:lang w:eastAsia="en-CA"/>
              </w:rPr>
            </w:rPrChange>
          </w:rPr>
          <w:t>ANE</w:t>
        </w:r>
      </w:ins>
      <w:ins w:id="228" w:author="Jeff Norrie" w:date="2018-10-28T22:31:00Z">
        <w:r w:rsidR="001B3B78" w:rsidRPr="00D7260A">
          <w:rPr>
            <w:rFonts w:eastAsia="Times New Roman" w:cstheme="minorHAnsi"/>
            <w:color w:val="000000" w:themeColor="text1"/>
            <w:lang w:eastAsia="en-CA"/>
          </w:rPr>
          <w:t xml:space="preserve"> on the soil rhizosphere.  </w:t>
        </w:r>
      </w:ins>
      <w:ins w:id="229" w:author="Jeff Norrie" w:date="2018-10-28T23:06:00Z">
        <w:r w:rsidR="00CE3330" w:rsidRPr="00D7260A">
          <w:rPr>
            <w:rFonts w:eastAsia="Times New Roman" w:cstheme="minorHAnsi"/>
            <w:color w:val="000000" w:themeColor="text1"/>
            <w:lang w:eastAsia="en-CA"/>
          </w:rPr>
          <w:t>In large</w:t>
        </w:r>
      </w:ins>
      <w:ins w:id="230" w:author="Jeff Norrie" w:date="2018-10-24T13:54:00Z">
        <w:r w:rsidR="00DE6AAA" w:rsidRPr="00D7260A">
          <w:rPr>
            <w:rFonts w:eastAsia="Times New Roman" w:cstheme="minorHAnsi"/>
            <w:color w:val="000000" w:themeColor="text1"/>
            <w:lang w:eastAsia="en-CA"/>
          </w:rPr>
          <w:t xml:space="preserve"> part, </w:t>
        </w:r>
      </w:ins>
      <w:ins w:id="231" w:author="Jeff Norrie" w:date="2018-10-28T22:33:00Z">
        <w:r w:rsidR="004519DC" w:rsidRPr="00D7260A">
          <w:rPr>
            <w:rFonts w:eastAsia="Times New Roman" w:cstheme="minorHAnsi"/>
            <w:color w:val="000000" w:themeColor="text1"/>
            <w:lang w:eastAsia="en-CA"/>
          </w:rPr>
          <w:t xml:space="preserve">the multitude of living organisms </w:t>
        </w:r>
      </w:ins>
      <w:ins w:id="232" w:author="Jeff Norrie" w:date="2018-10-29T22:34:00Z">
        <w:r w:rsidR="00CC3B83">
          <w:rPr>
            <w:rFonts w:eastAsia="Times New Roman" w:cstheme="minorHAnsi"/>
            <w:color w:val="000000" w:themeColor="text1"/>
            <w:lang w:eastAsia="en-CA"/>
          </w:rPr>
          <w:t>i.e.</w:t>
        </w:r>
      </w:ins>
      <w:ins w:id="233" w:author="Jeff Norrie" w:date="2018-10-28T22:33:00Z">
        <w:r w:rsidR="004519DC" w:rsidRPr="00D7260A">
          <w:rPr>
            <w:rFonts w:eastAsia="Times New Roman" w:cstheme="minorHAnsi"/>
            <w:color w:val="000000" w:themeColor="text1"/>
            <w:lang w:eastAsia="en-CA"/>
          </w:rPr>
          <w:t xml:space="preserve"> bacteria, fungi, microarthropods, nematodes, earthworms and insects</w:t>
        </w:r>
      </w:ins>
      <w:ins w:id="234" w:author="Jeff Norrie" w:date="2018-10-29T22:34:00Z">
        <w:r w:rsidR="00CC3B83">
          <w:rPr>
            <w:rFonts w:eastAsia="Times New Roman" w:cstheme="minorHAnsi"/>
            <w:color w:val="000000" w:themeColor="text1"/>
            <w:lang w:eastAsia="en-CA"/>
          </w:rPr>
          <w:t>,</w:t>
        </w:r>
      </w:ins>
      <w:ins w:id="235" w:author="Jeff Norrie" w:date="2018-10-28T22:33:00Z">
        <w:r w:rsidR="004519DC" w:rsidRPr="00D7260A">
          <w:rPr>
            <w:rFonts w:eastAsia="Times New Roman" w:cstheme="minorHAnsi"/>
            <w:color w:val="000000" w:themeColor="text1"/>
            <w:lang w:eastAsia="en-CA"/>
          </w:rPr>
          <w:t xml:space="preserve"> </w:t>
        </w:r>
      </w:ins>
      <w:ins w:id="236" w:author="Jeff Norrie" w:date="2018-10-24T13:54:00Z">
        <w:r w:rsidR="00DE6AAA" w:rsidRPr="00D7260A">
          <w:rPr>
            <w:rFonts w:eastAsia="Times New Roman" w:cstheme="minorHAnsi"/>
            <w:color w:val="000000" w:themeColor="text1"/>
            <w:lang w:eastAsia="en-CA"/>
          </w:rPr>
          <w:t xml:space="preserve">thrive on soil organic matter or other soil organisms and perform a number of vital processes in soil ecology. </w:t>
        </w:r>
      </w:ins>
      <w:ins w:id="237" w:author="Jeff Norrie" w:date="2018-10-28T22:34:00Z">
        <w:r w:rsidR="004519DC" w:rsidRPr="00D7260A">
          <w:rPr>
            <w:rFonts w:eastAsia="Times New Roman" w:cstheme="minorHAnsi"/>
            <w:color w:val="000000" w:themeColor="text1"/>
            <w:lang w:eastAsia="en-CA"/>
          </w:rPr>
          <w:t xml:space="preserve">Their </w:t>
        </w:r>
      </w:ins>
      <w:ins w:id="238" w:author="Jeff Norrie" w:date="2018-10-24T13:54:00Z">
        <w:r w:rsidR="00DE6AAA" w:rsidRPr="00D7260A">
          <w:rPr>
            <w:rFonts w:eastAsia="Times New Roman" w:cstheme="minorHAnsi"/>
            <w:color w:val="000000" w:themeColor="text1"/>
            <w:lang w:eastAsia="en-CA"/>
          </w:rPr>
          <w:t>involv</w:t>
        </w:r>
      </w:ins>
      <w:ins w:id="239" w:author="Jeff Norrie" w:date="2018-10-28T22:34:00Z">
        <w:r w:rsidR="004519DC" w:rsidRPr="00D7260A">
          <w:rPr>
            <w:rFonts w:eastAsia="Times New Roman" w:cstheme="minorHAnsi"/>
            <w:color w:val="000000" w:themeColor="text1"/>
            <w:lang w:eastAsia="en-CA"/>
          </w:rPr>
          <w:t>ement</w:t>
        </w:r>
      </w:ins>
      <w:ins w:id="240" w:author="Jeff Norrie" w:date="2018-10-24T13:54:00Z">
        <w:r w:rsidR="00DE6AAA" w:rsidRPr="00D7260A">
          <w:rPr>
            <w:rFonts w:eastAsia="Times New Roman" w:cstheme="minorHAnsi"/>
            <w:color w:val="000000" w:themeColor="text1"/>
            <w:lang w:eastAsia="en-CA"/>
          </w:rPr>
          <w:t xml:space="preserve"> in the transformation of inorganic molecules into organic ones</w:t>
        </w:r>
      </w:ins>
      <w:ins w:id="241" w:author="Jeff Norrie" w:date="2018-10-28T22:34:00Z">
        <w:r w:rsidR="004519DC" w:rsidRPr="00D7260A">
          <w:rPr>
            <w:rFonts w:eastAsia="Times New Roman" w:cstheme="minorHAnsi"/>
            <w:color w:val="000000" w:themeColor="text1"/>
            <w:lang w:eastAsia="en-CA"/>
          </w:rPr>
          <w:t xml:space="preserve"> and </w:t>
        </w:r>
      </w:ins>
      <w:ins w:id="242" w:author="Jeff Norrie" w:date="2018-10-28T22:35:00Z">
        <w:r w:rsidR="004519DC" w:rsidRPr="00D7260A">
          <w:rPr>
            <w:rFonts w:eastAsia="Times New Roman" w:cstheme="minorHAnsi"/>
            <w:color w:val="000000" w:themeColor="text1"/>
            <w:lang w:eastAsia="en-CA"/>
          </w:rPr>
          <w:t>the</w:t>
        </w:r>
      </w:ins>
      <w:ins w:id="243" w:author="Jeff Norrie" w:date="2018-10-24T13:54:00Z">
        <w:r w:rsidR="00DE6AAA" w:rsidRPr="00D7260A">
          <w:rPr>
            <w:rFonts w:eastAsia="Times New Roman" w:cstheme="minorHAnsi"/>
            <w:color w:val="000000" w:themeColor="text1"/>
            <w:lang w:eastAsia="en-CA"/>
          </w:rPr>
          <w:t xml:space="preserve"> mineraliz</w:t>
        </w:r>
      </w:ins>
      <w:ins w:id="244" w:author="Jeff Norrie" w:date="2018-10-28T22:34:00Z">
        <w:r w:rsidR="004519DC" w:rsidRPr="00D7260A">
          <w:rPr>
            <w:rFonts w:eastAsia="Times New Roman" w:cstheme="minorHAnsi"/>
            <w:color w:val="000000" w:themeColor="text1"/>
            <w:lang w:eastAsia="en-CA"/>
          </w:rPr>
          <w:t>ation of</w:t>
        </w:r>
      </w:ins>
      <w:ins w:id="245" w:author="Jeff Norrie" w:date="2018-10-24T13:54:00Z">
        <w:r w:rsidR="00DE6AAA" w:rsidRPr="00D7260A">
          <w:rPr>
            <w:rFonts w:eastAsia="Times New Roman" w:cstheme="minorHAnsi"/>
            <w:color w:val="000000" w:themeColor="text1"/>
            <w:lang w:eastAsia="en-CA"/>
          </w:rPr>
          <w:t xml:space="preserve"> rocks and organic material</w:t>
        </w:r>
      </w:ins>
      <w:ins w:id="246" w:author="Jeff Norrie" w:date="2018-10-28T22:35:00Z">
        <w:r w:rsidR="004519DC" w:rsidRPr="00D7260A">
          <w:rPr>
            <w:rFonts w:eastAsia="Times New Roman" w:cstheme="minorHAnsi"/>
            <w:color w:val="000000" w:themeColor="text1"/>
            <w:lang w:eastAsia="en-CA"/>
          </w:rPr>
          <w:t xml:space="preserve"> help</w:t>
        </w:r>
      </w:ins>
      <w:ins w:id="247" w:author="Jeff Norrie" w:date="2018-10-24T13:54:00Z">
        <w:r w:rsidR="00DE6AAA" w:rsidRPr="00D7260A">
          <w:rPr>
            <w:rFonts w:eastAsia="Times New Roman" w:cstheme="minorHAnsi"/>
            <w:color w:val="000000" w:themeColor="text1"/>
            <w:lang w:eastAsia="en-CA"/>
          </w:rPr>
          <w:t xml:space="preserve"> contribute to the aggregation of soil particles</w:t>
        </w:r>
      </w:ins>
      <w:ins w:id="248" w:author="Jeff Norrie" w:date="2018-10-28T22:35:00Z">
        <w:r w:rsidR="004519DC" w:rsidRPr="00D7260A">
          <w:rPr>
            <w:rFonts w:eastAsia="Times New Roman" w:cstheme="minorHAnsi"/>
            <w:color w:val="000000" w:themeColor="text1"/>
            <w:lang w:eastAsia="en-CA"/>
          </w:rPr>
          <w:t xml:space="preserve">, </w:t>
        </w:r>
      </w:ins>
      <w:ins w:id="249" w:author="Jeff Norrie" w:date="2018-10-24T13:54:00Z">
        <w:r w:rsidR="00DE6AAA" w:rsidRPr="00D7260A">
          <w:rPr>
            <w:rFonts w:eastAsia="Times New Roman" w:cstheme="minorHAnsi"/>
            <w:color w:val="000000" w:themeColor="text1"/>
            <w:lang w:eastAsia="en-CA"/>
          </w:rPr>
          <w:t>enhance nutrient cycling</w:t>
        </w:r>
      </w:ins>
      <w:ins w:id="250" w:author="Jeff Norrie" w:date="2018-10-28T22:35:00Z">
        <w:r w:rsidR="004519DC" w:rsidRPr="00D7260A">
          <w:rPr>
            <w:rFonts w:eastAsia="Times New Roman" w:cstheme="minorHAnsi"/>
            <w:color w:val="000000" w:themeColor="text1"/>
            <w:lang w:eastAsia="en-CA"/>
          </w:rPr>
          <w:t xml:space="preserve">, </w:t>
        </w:r>
      </w:ins>
      <w:ins w:id="251" w:author="Jeff Norrie" w:date="2018-10-24T13:54:00Z">
        <w:r w:rsidR="00DE6AAA" w:rsidRPr="00D7260A">
          <w:rPr>
            <w:rFonts w:eastAsia="Times New Roman" w:cstheme="minorHAnsi"/>
            <w:color w:val="000000" w:themeColor="text1"/>
            <w:lang w:eastAsia="en-CA"/>
          </w:rPr>
          <w:t>help with nutrient delivery to plants</w:t>
        </w:r>
      </w:ins>
      <w:ins w:id="252" w:author="Jeff Norrie" w:date="2018-10-28T22:35:00Z">
        <w:r w:rsidR="004519DC" w:rsidRPr="00D7260A">
          <w:rPr>
            <w:rFonts w:eastAsia="Times New Roman" w:cstheme="minorHAnsi"/>
            <w:color w:val="000000" w:themeColor="text1"/>
            <w:lang w:eastAsia="en-CA"/>
          </w:rPr>
          <w:t xml:space="preserve">, </w:t>
        </w:r>
      </w:ins>
      <w:ins w:id="253" w:author="Jeff Norrie" w:date="2018-10-24T13:54:00Z">
        <w:r w:rsidR="00DE6AAA" w:rsidRPr="00D7260A">
          <w:rPr>
            <w:rFonts w:eastAsia="Times New Roman" w:cstheme="minorHAnsi"/>
            <w:color w:val="000000" w:themeColor="text1"/>
            <w:lang w:eastAsia="en-CA"/>
          </w:rPr>
          <w:t>degrade toxic substances</w:t>
        </w:r>
      </w:ins>
      <w:ins w:id="254" w:author="Jeff Norrie" w:date="2018-10-28T22:35:00Z">
        <w:r w:rsidR="004519DC" w:rsidRPr="00D7260A">
          <w:rPr>
            <w:rFonts w:eastAsia="Times New Roman" w:cstheme="minorHAnsi"/>
            <w:color w:val="000000" w:themeColor="text1"/>
            <w:lang w:eastAsia="en-CA"/>
          </w:rPr>
          <w:t xml:space="preserve">, </w:t>
        </w:r>
      </w:ins>
      <w:ins w:id="255" w:author="Jeff Norrie" w:date="2018-10-28T23:22:00Z">
        <w:r w:rsidR="00DF5A76" w:rsidRPr="00B17F41">
          <w:rPr>
            <w:rFonts w:eastAsia="Times New Roman" w:cstheme="minorHAnsi"/>
            <w:color w:val="000000" w:themeColor="text1"/>
            <w:lang w:eastAsia="en-CA"/>
          </w:rPr>
          <w:t>help with water retention in soils</w:t>
        </w:r>
        <w:r w:rsidR="00DF5A76" w:rsidRPr="00D7260A">
          <w:rPr>
            <w:rFonts w:eastAsia="Times New Roman" w:cstheme="minorHAnsi"/>
            <w:color w:val="000000" w:themeColor="text1"/>
            <w:lang w:eastAsia="en-CA"/>
          </w:rPr>
          <w:t xml:space="preserve"> </w:t>
        </w:r>
        <w:r w:rsidR="00DF5A76">
          <w:rPr>
            <w:rFonts w:eastAsia="Times New Roman" w:cstheme="minorHAnsi"/>
            <w:color w:val="000000" w:themeColor="text1"/>
            <w:lang w:eastAsia="en-CA"/>
          </w:rPr>
          <w:t xml:space="preserve">and </w:t>
        </w:r>
      </w:ins>
      <w:ins w:id="256" w:author="Jeff Norrie" w:date="2018-10-24T13:54:00Z">
        <w:r w:rsidR="00DE6AAA" w:rsidRPr="00D7260A">
          <w:rPr>
            <w:rFonts w:eastAsia="Times New Roman" w:cstheme="minorHAnsi"/>
            <w:color w:val="000000" w:themeColor="text1"/>
            <w:lang w:eastAsia="en-CA"/>
          </w:rPr>
          <w:t xml:space="preserve">play a role in plant disease management. </w:t>
        </w:r>
      </w:ins>
    </w:p>
    <w:p w14:paraId="445299EB" w14:textId="77777777" w:rsidR="00DE6AAA" w:rsidRPr="00D7260A" w:rsidRDefault="00CC3B83">
      <w:pPr>
        <w:spacing w:before="120" w:after="120" w:line="360" w:lineRule="auto"/>
        <w:rPr>
          <w:ins w:id="257" w:author="Jeff Norrie" w:date="2018-10-24T13:54:00Z"/>
          <w:rFonts w:cstheme="minorHAnsi"/>
          <w:color w:val="000000" w:themeColor="text1"/>
        </w:rPr>
        <w:pPrChange w:id="258" w:author="Jeff Norrie" w:date="2018-10-28T23:11:00Z">
          <w:pPr>
            <w:spacing w:before="120" w:after="120"/>
            <w:jc w:val="both"/>
          </w:pPr>
        </w:pPrChange>
      </w:pPr>
      <w:ins w:id="259" w:author="Jeff Norrie" w:date="2018-10-29T22:35:00Z">
        <w:r>
          <w:rPr>
            <w:rFonts w:cstheme="minorHAnsi"/>
            <w:color w:val="000000" w:themeColor="text1"/>
          </w:rPr>
          <w:t>An</w:t>
        </w:r>
      </w:ins>
      <w:ins w:id="260" w:author="Jeff Norrie" w:date="2018-10-28T22:36:00Z">
        <w:r w:rsidR="004519DC" w:rsidRPr="00D7260A">
          <w:rPr>
            <w:rFonts w:cstheme="minorHAnsi"/>
            <w:color w:val="000000" w:themeColor="text1"/>
          </w:rPr>
          <w:t xml:space="preserve"> </w:t>
        </w:r>
      </w:ins>
      <w:ins w:id="261" w:author="Jeff Norrie" w:date="2018-10-29T22:35:00Z">
        <w:r>
          <w:rPr>
            <w:rFonts w:cstheme="minorHAnsi"/>
            <w:color w:val="000000" w:themeColor="text1"/>
          </w:rPr>
          <w:t>examination of</w:t>
        </w:r>
      </w:ins>
      <w:ins w:id="262" w:author="Jeff Norrie" w:date="2018-10-28T22:36:00Z">
        <w:r w:rsidR="004519DC" w:rsidRPr="00D7260A">
          <w:rPr>
            <w:rFonts w:cstheme="minorHAnsi"/>
            <w:color w:val="000000" w:themeColor="text1"/>
          </w:rPr>
          <w:t xml:space="preserve"> sustainable products that can </w:t>
        </w:r>
      </w:ins>
      <w:ins w:id="263" w:author="Jeff Norrie" w:date="2018-10-24T13:54:00Z">
        <w:r w:rsidR="00DE6AAA" w:rsidRPr="00D7260A">
          <w:rPr>
            <w:rFonts w:cstheme="minorHAnsi"/>
            <w:color w:val="000000" w:themeColor="text1"/>
          </w:rPr>
          <w:t xml:space="preserve">positively influence microbial interactions between plant roots and soil biota, more specifically, mycorrhizae, bacteria including rhizobia, and other fungi (e.g. Trichoderma) </w:t>
        </w:r>
      </w:ins>
      <w:proofErr w:type="spellStart"/>
      <w:ins w:id="264" w:author="Jeff Norrie" w:date="2018-10-29T22:37:00Z">
        <w:r>
          <w:rPr>
            <w:rFonts w:cstheme="minorHAnsi"/>
            <w:color w:val="000000" w:themeColor="text1"/>
          </w:rPr>
          <w:t>canhelp</w:t>
        </w:r>
        <w:proofErr w:type="spellEnd"/>
        <w:r>
          <w:rPr>
            <w:rFonts w:cstheme="minorHAnsi"/>
            <w:color w:val="000000" w:themeColor="text1"/>
          </w:rPr>
          <w:t xml:space="preserve"> us understand </w:t>
        </w:r>
      </w:ins>
      <w:ins w:id="265" w:author="Jeff Norrie" w:date="2018-10-24T13:54:00Z">
        <w:r w:rsidR="00DE6AAA" w:rsidRPr="00D7260A">
          <w:rPr>
            <w:rFonts w:cstheme="minorHAnsi"/>
            <w:color w:val="000000" w:themeColor="text1"/>
          </w:rPr>
          <w:t>soil borne plant-pathogens</w:t>
        </w:r>
      </w:ins>
      <w:ins w:id="266" w:author="Jeff Norrie" w:date="2018-10-29T22:37:00Z">
        <w:r>
          <w:rPr>
            <w:rFonts w:cstheme="minorHAnsi"/>
            <w:color w:val="000000" w:themeColor="text1"/>
          </w:rPr>
          <w:t xml:space="preserve"> competition dynamics</w:t>
        </w:r>
      </w:ins>
      <w:ins w:id="267" w:author="Jeff Norrie" w:date="2018-10-24T13:54:00Z">
        <w:r w:rsidR="00DE6AAA" w:rsidRPr="00D7260A">
          <w:rPr>
            <w:rFonts w:cstheme="minorHAnsi"/>
            <w:color w:val="000000" w:themeColor="text1"/>
          </w:rPr>
          <w:t xml:space="preserve">.  </w:t>
        </w:r>
      </w:ins>
      <w:ins w:id="268" w:author="Jeff Norrie" w:date="2018-10-28T23:07:00Z">
        <w:r w:rsidR="00CE3330" w:rsidRPr="00D7260A">
          <w:rPr>
            <w:rFonts w:cstheme="minorHAnsi"/>
            <w:color w:val="000000" w:themeColor="text1"/>
          </w:rPr>
          <w:t>I</w:t>
        </w:r>
      </w:ins>
      <w:ins w:id="269" w:author="Jeff Norrie" w:date="2018-10-28T22:37:00Z">
        <w:r w:rsidR="004519DC" w:rsidRPr="00D7260A">
          <w:rPr>
            <w:rFonts w:cstheme="minorHAnsi"/>
            <w:color w:val="000000" w:themeColor="text1"/>
          </w:rPr>
          <w:t>t</w:t>
        </w:r>
      </w:ins>
      <w:ins w:id="270" w:author="Jeff Norrie" w:date="2018-10-28T22:38:00Z">
        <w:r w:rsidR="004519DC" w:rsidRPr="00D7260A">
          <w:rPr>
            <w:rFonts w:cstheme="minorHAnsi"/>
            <w:color w:val="000000" w:themeColor="text1"/>
          </w:rPr>
          <w:t xml:space="preserve"> has been suggested that th</w:t>
        </w:r>
      </w:ins>
      <w:ins w:id="271" w:author="Jeff Norrie" w:date="2018-10-24T13:54:00Z">
        <w:r w:rsidR="00DE6AAA" w:rsidRPr="00D7260A">
          <w:rPr>
            <w:rFonts w:cstheme="minorHAnsi"/>
            <w:color w:val="000000" w:themeColor="text1"/>
          </w:rPr>
          <w:t xml:space="preserve">e </w:t>
        </w:r>
        <w:r w:rsidR="00DE6AAA" w:rsidRPr="00D7260A">
          <w:rPr>
            <w:rFonts w:cstheme="minorHAnsi"/>
          </w:rPr>
          <w:t>plant immune system is composed of inherent surveillance systems that perceive several general microb</w:t>
        </w:r>
      </w:ins>
      <w:ins w:id="272" w:author="Jeff Norrie" w:date="2018-10-28T22:38:00Z">
        <w:r w:rsidR="004519DC" w:rsidRPr="00D7260A">
          <w:rPr>
            <w:rFonts w:cstheme="minorHAnsi"/>
          </w:rPr>
          <w:t>ial</w:t>
        </w:r>
      </w:ins>
      <w:ins w:id="273" w:author="Jeff Norrie" w:date="2018-10-24T13:54:00Z">
        <w:r w:rsidR="00DE6AAA" w:rsidRPr="00D7260A">
          <w:rPr>
            <w:rFonts w:cstheme="minorHAnsi"/>
          </w:rPr>
          <w:t xml:space="preserve"> elicitors, which allow plants to switch from growth and development into a defense mode</w:t>
        </w:r>
      </w:ins>
      <w:ins w:id="274" w:author="Jeff Norrie" w:date="2018-10-28T22:38:00Z">
        <w:r w:rsidR="004519DC" w:rsidRPr="00D7260A">
          <w:rPr>
            <w:rFonts w:cstheme="minorHAnsi"/>
          </w:rPr>
          <w:t xml:space="preserve"> (</w:t>
        </w:r>
        <w:r w:rsidR="004519DC" w:rsidRPr="00D7260A">
          <w:rPr>
            <w:rFonts w:cstheme="minorHAnsi"/>
            <w:color w:val="000000" w:themeColor="text1"/>
          </w:rPr>
          <w:t>Newman et al., 2103)</w:t>
        </w:r>
      </w:ins>
      <w:ins w:id="275" w:author="Jeff Norrie" w:date="2018-10-24T13:54:00Z">
        <w:r w:rsidR="00DE6AAA" w:rsidRPr="00D7260A">
          <w:rPr>
            <w:rFonts w:cstheme="minorHAnsi"/>
          </w:rPr>
          <w:t xml:space="preserve">.  This </w:t>
        </w:r>
      </w:ins>
      <w:ins w:id="276" w:author="Jeff Norrie" w:date="2018-10-28T22:38:00Z">
        <w:r w:rsidR="004519DC" w:rsidRPr="00D7260A">
          <w:rPr>
            <w:rFonts w:cstheme="minorHAnsi"/>
          </w:rPr>
          <w:t xml:space="preserve">may </w:t>
        </w:r>
      </w:ins>
      <w:ins w:id="277" w:author="Jeff Norrie" w:date="2018-10-24T13:54:00Z">
        <w:r w:rsidR="00DE6AAA" w:rsidRPr="00D7260A">
          <w:rPr>
            <w:rFonts w:cstheme="minorHAnsi"/>
          </w:rPr>
          <w:t xml:space="preserve">allow the plant to avoid infection from potentially harmful microbes. </w:t>
        </w:r>
      </w:ins>
    </w:p>
    <w:p w14:paraId="2FE7A277" w14:textId="77777777" w:rsidR="00DE6AAA" w:rsidRPr="00D7260A" w:rsidRDefault="00DE6AAA">
      <w:pPr>
        <w:spacing w:before="120" w:after="120" w:line="360" w:lineRule="auto"/>
        <w:rPr>
          <w:ins w:id="278" w:author="Jeff Norrie" w:date="2018-10-24T13:54:00Z"/>
          <w:rFonts w:cstheme="minorHAnsi"/>
          <w:color w:val="000000" w:themeColor="text1"/>
        </w:rPr>
        <w:pPrChange w:id="279" w:author="Jeff Norrie" w:date="2018-10-28T23:11:00Z">
          <w:pPr>
            <w:spacing w:before="120" w:after="120"/>
            <w:jc w:val="both"/>
          </w:pPr>
        </w:pPrChange>
      </w:pPr>
      <w:ins w:id="280" w:author="Jeff Norrie" w:date="2018-10-24T13:54:00Z">
        <w:r w:rsidRPr="00D7260A">
          <w:rPr>
            <w:rFonts w:cstheme="minorHAnsi"/>
            <w:color w:val="000000" w:themeColor="text1"/>
          </w:rPr>
          <w:t>Proof of concept has already been established.  The effects of ANE on the bacterial profile of treated and untreated soils suggested that ANE applications increased strawberry root and shoot growth, berry yield and rhizosphere microbial diversity and physiological activity (</w:t>
        </w:r>
        <w:proofErr w:type="spellStart"/>
        <w:r w:rsidRPr="00D7260A">
          <w:rPr>
            <w:rFonts w:cstheme="minorHAnsi"/>
            <w:color w:val="000000" w:themeColor="text1"/>
          </w:rPr>
          <w:t>Alam</w:t>
        </w:r>
        <w:proofErr w:type="spellEnd"/>
        <w:r w:rsidRPr="00D7260A">
          <w:rPr>
            <w:rFonts w:cstheme="minorHAnsi"/>
            <w:color w:val="000000" w:themeColor="text1"/>
          </w:rPr>
          <w:t xml:space="preserve"> et al, 2013). Similar results were found for </w:t>
        </w:r>
      </w:ins>
      <w:ins w:id="281" w:author="Jeff Norrie" w:date="2018-10-28T23:24:00Z">
        <w:r w:rsidR="00782FAB">
          <w:rPr>
            <w:rFonts w:cstheme="minorHAnsi"/>
            <w:color w:val="000000" w:themeColor="text1"/>
          </w:rPr>
          <w:t xml:space="preserve">sandy loam soils growing </w:t>
        </w:r>
      </w:ins>
      <w:ins w:id="282" w:author="Jeff Norrie" w:date="2018-10-24T13:54:00Z">
        <w:r w:rsidRPr="00D7260A">
          <w:rPr>
            <w:rFonts w:cstheme="minorHAnsi"/>
            <w:color w:val="000000" w:themeColor="text1"/>
          </w:rPr>
          <w:t>carrots (</w:t>
        </w:r>
        <w:proofErr w:type="spellStart"/>
        <w:r w:rsidRPr="00D7260A">
          <w:rPr>
            <w:rFonts w:cstheme="minorHAnsi"/>
            <w:color w:val="000000" w:themeColor="text1"/>
          </w:rPr>
          <w:t>Alam</w:t>
        </w:r>
        <w:proofErr w:type="spellEnd"/>
        <w:r w:rsidRPr="00D7260A">
          <w:rPr>
            <w:rFonts w:cstheme="minorHAnsi"/>
            <w:color w:val="000000" w:themeColor="text1"/>
          </w:rPr>
          <w:t xml:space="preserve"> et al., 2014). Principal component analysis (PCA) on the carrot data showed a strong relationship between carrot growth, soil microbial populations and activity. </w:t>
        </w:r>
      </w:ins>
    </w:p>
    <w:p w14:paraId="64507DC1" w14:textId="77777777" w:rsidR="00782FAB" w:rsidRDefault="004519DC" w:rsidP="00D7260A">
      <w:pPr>
        <w:autoSpaceDE w:val="0"/>
        <w:autoSpaceDN w:val="0"/>
        <w:adjustRightInd w:val="0"/>
        <w:spacing w:before="120" w:after="120" w:line="360" w:lineRule="auto"/>
        <w:rPr>
          <w:ins w:id="283" w:author="Jeff Norrie" w:date="2018-10-28T23:27:00Z"/>
          <w:rFonts w:cstheme="minorHAnsi"/>
          <w:iCs/>
          <w:color w:val="000000" w:themeColor="text1"/>
        </w:rPr>
      </w:pPr>
      <w:ins w:id="284" w:author="Jeff Norrie" w:date="2018-10-28T22:40:00Z">
        <w:r w:rsidRPr="00D7260A">
          <w:rPr>
            <w:rFonts w:cstheme="minorHAnsi"/>
            <w:iCs/>
            <w:color w:val="000000" w:themeColor="text1"/>
          </w:rPr>
          <w:lastRenderedPageBreak/>
          <w:t>R</w:t>
        </w:r>
      </w:ins>
      <w:ins w:id="285" w:author="Jeff Norrie" w:date="2018-10-24T13:54:00Z">
        <w:r w:rsidR="00DE6AAA" w:rsidRPr="00D7260A">
          <w:rPr>
            <w:rFonts w:cstheme="minorHAnsi"/>
            <w:iCs/>
            <w:color w:val="000000" w:themeColor="text1"/>
          </w:rPr>
          <w:t xml:space="preserve">esearch on the soil bacterium </w:t>
        </w:r>
        <w:proofErr w:type="spellStart"/>
        <w:r w:rsidR="00DE6AAA" w:rsidRPr="00D7260A">
          <w:rPr>
            <w:rFonts w:cstheme="minorHAnsi"/>
            <w:i/>
            <w:color w:val="000000" w:themeColor="text1"/>
          </w:rPr>
          <w:t>Sinorhizobium</w:t>
        </w:r>
        <w:proofErr w:type="spellEnd"/>
        <w:r w:rsidR="00DE6AAA" w:rsidRPr="00D7260A">
          <w:rPr>
            <w:rFonts w:cstheme="minorHAnsi"/>
            <w:i/>
            <w:color w:val="000000" w:themeColor="text1"/>
          </w:rPr>
          <w:t xml:space="preserve"> </w:t>
        </w:r>
        <w:proofErr w:type="spellStart"/>
        <w:r w:rsidR="00DE6AAA" w:rsidRPr="00D7260A">
          <w:rPr>
            <w:rFonts w:cstheme="minorHAnsi"/>
            <w:i/>
            <w:color w:val="000000" w:themeColor="text1"/>
          </w:rPr>
          <w:t>meliloti</w:t>
        </w:r>
        <w:proofErr w:type="spellEnd"/>
        <w:r w:rsidR="00DE6AAA" w:rsidRPr="00D7260A">
          <w:rPr>
            <w:rFonts w:cstheme="minorHAnsi"/>
            <w:i/>
            <w:color w:val="000000" w:themeColor="text1"/>
          </w:rPr>
          <w:t xml:space="preserve">, </w:t>
        </w:r>
        <w:r w:rsidR="00DE6AAA" w:rsidRPr="00D7260A">
          <w:rPr>
            <w:rFonts w:cstheme="minorHAnsi"/>
            <w:color w:val="000000" w:themeColor="text1"/>
          </w:rPr>
          <w:t xml:space="preserve">which </w:t>
        </w:r>
        <w:r w:rsidR="00DE6AAA" w:rsidRPr="00D7260A">
          <w:rPr>
            <w:rFonts w:cstheme="minorHAnsi"/>
            <w:iCs/>
            <w:color w:val="000000" w:themeColor="text1"/>
          </w:rPr>
          <w:t xml:space="preserve">forms a symbiotic relationship with alfalfa roots, resulted in the formation of intracellular root nodules (Khan et al., 2012, 2013). This symbiosis increases </w:t>
        </w:r>
      </w:ins>
      <w:ins w:id="286" w:author="Jeff Norrie" w:date="2018-10-28T22:42:00Z">
        <w:r w:rsidRPr="00D7260A">
          <w:rPr>
            <w:rFonts w:cstheme="minorHAnsi"/>
            <w:iCs/>
            <w:color w:val="000000" w:themeColor="text1"/>
          </w:rPr>
          <w:t xml:space="preserve">the availability of </w:t>
        </w:r>
      </w:ins>
      <w:ins w:id="287" w:author="Jeff Norrie" w:date="2018-10-24T13:54:00Z">
        <w:r w:rsidR="00DE6AAA" w:rsidRPr="00D7260A">
          <w:rPr>
            <w:rFonts w:cstheme="minorHAnsi"/>
            <w:iCs/>
            <w:color w:val="000000" w:themeColor="text1"/>
          </w:rPr>
          <w:t>soil nitrogen</w:t>
        </w:r>
      </w:ins>
      <w:ins w:id="288" w:author="Jeff Norrie" w:date="2018-10-28T22:43:00Z">
        <w:r w:rsidR="00E21AFE" w:rsidRPr="00D7260A">
          <w:rPr>
            <w:rFonts w:cstheme="minorHAnsi"/>
            <w:iCs/>
            <w:color w:val="000000" w:themeColor="text1"/>
          </w:rPr>
          <w:t xml:space="preserve"> and s</w:t>
        </w:r>
      </w:ins>
      <w:ins w:id="289" w:author="Jeff Norrie" w:date="2018-10-28T23:25:00Z">
        <w:r w:rsidR="00782FAB">
          <w:rPr>
            <w:rFonts w:cstheme="minorHAnsi"/>
            <w:iCs/>
            <w:color w:val="000000" w:themeColor="text1"/>
          </w:rPr>
          <w:t>t</w:t>
        </w:r>
      </w:ins>
      <w:ins w:id="290" w:author="Jeff Norrie" w:date="2018-10-24T13:54:00Z">
        <w:r w:rsidR="00DE6AAA" w:rsidRPr="00D7260A">
          <w:rPr>
            <w:rFonts w:cstheme="minorHAnsi"/>
            <w:iCs/>
            <w:color w:val="000000" w:themeColor="text1"/>
          </w:rPr>
          <w:t>imulates both root nodulation and growth of alfalfa.</w:t>
        </w:r>
      </w:ins>
      <w:ins w:id="291" w:author="Jeff Norrie" w:date="2018-10-28T23:25:00Z">
        <w:r w:rsidR="00782FAB">
          <w:rPr>
            <w:rFonts w:cstheme="minorHAnsi"/>
            <w:iCs/>
            <w:color w:val="000000" w:themeColor="text1"/>
          </w:rPr>
          <w:t xml:space="preserve">  </w:t>
        </w:r>
      </w:ins>
      <w:ins w:id="292" w:author="Jeff Norrie" w:date="2018-10-24T13:54:00Z">
        <w:r w:rsidR="00DE6AAA" w:rsidRPr="00D7260A">
          <w:rPr>
            <w:rFonts w:cstheme="minorHAnsi"/>
            <w:iCs/>
            <w:color w:val="000000" w:themeColor="text1"/>
          </w:rPr>
          <w:t>Khan’s group found that when</w:t>
        </w:r>
      </w:ins>
      <w:ins w:id="293" w:author="Jeff Norrie" w:date="2018-10-28T22:44:00Z">
        <w:r w:rsidR="00E21AFE" w:rsidRPr="00D7260A">
          <w:rPr>
            <w:rFonts w:cstheme="minorHAnsi"/>
            <w:iCs/>
            <w:color w:val="000000" w:themeColor="text1"/>
          </w:rPr>
          <w:t xml:space="preserve"> the</w:t>
        </w:r>
      </w:ins>
      <w:ins w:id="294" w:author="Jeff Norrie" w:date="2018-10-24T13:54:00Z">
        <w:r w:rsidR="00DE6AAA" w:rsidRPr="00D7260A">
          <w:rPr>
            <w:rFonts w:cstheme="minorHAnsi"/>
            <w:iCs/>
            <w:color w:val="000000" w:themeColor="text1"/>
          </w:rPr>
          <w:t xml:space="preserve"> </w:t>
        </w:r>
        <w:r w:rsidR="00DE6AAA" w:rsidRPr="00D7260A">
          <w:rPr>
            <w:rFonts w:cstheme="minorHAnsi"/>
            <w:i/>
            <w:color w:val="000000" w:themeColor="text1"/>
          </w:rPr>
          <w:t xml:space="preserve">S. </w:t>
        </w:r>
        <w:proofErr w:type="spellStart"/>
        <w:r w:rsidR="00DE6AAA" w:rsidRPr="00D7260A">
          <w:rPr>
            <w:rFonts w:cstheme="minorHAnsi"/>
            <w:i/>
            <w:color w:val="000000" w:themeColor="text1"/>
          </w:rPr>
          <w:t>meliloti</w:t>
        </w:r>
        <w:proofErr w:type="spellEnd"/>
        <w:r w:rsidR="00DE6AAA" w:rsidRPr="00D7260A">
          <w:rPr>
            <w:rFonts w:cstheme="minorHAnsi"/>
            <w:color w:val="000000" w:themeColor="text1"/>
          </w:rPr>
          <w:t xml:space="preserve"> </w:t>
        </w:r>
        <w:r w:rsidR="00DE6AAA" w:rsidRPr="00D7260A">
          <w:rPr>
            <w:rFonts w:cstheme="minorHAnsi"/>
            <w:iCs/>
            <w:color w:val="000000" w:themeColor="text1"/>
          </w:rPr>
          <w:t xml:space="preserve">culture medium was supplemented with ANE, no effect on bacterial growth was observed. However, the attachment of </w:t>
        </w:r>
        <w:r w:rsidR="00DE6AAA" w:rsidRPr="00D7260A">
          <w:rPr>
            <w:rFonts w:cstheme="minorHAnsi"/>
            <w:i/>
            <w:color w:val="000000" w:themeColor="text1"/>
          </w:rPr>
          <w:t xml:space="preserve">S. </w:t>
        </w:r>
        <w:proofErr w:type="spellStart"/>
        <w:r w:rsidR="00DE6AAA" w:rsidRPr="00D7260A">
          <w:rPr>
            <w:rFonts w:cstheme="minorHAnsi"/>
            <w:i/>
            <w:color w:val="000000" w:themeColor="text1"/>
          </w:rPr>
          <w:t>meliloti</w:t>
        </w:r>
        <w:proofErr w:type="spellEnd"/>
        <w:r w:rsidR="00DE6AAA" w:rsidRPr="00D7260A">
          <w:rPr>
            <w:rFonts w:cstheme="minorHAnsi"/>
            <w:color w:val="000000" w:themeColor="text1"/>
          </w:rPr>
          <w:t xml:space="preserve"> </w:t>
        </w:r>
        <w:r w:rsidR="00DE6AAA" w:rsidRPr="00D7260A">
          <w:rPr>
            <w:rFonts w:cstheme="minorHAnsi"/>
            <w:iCs/>
            <w:color w:val="000000" w:themeColor="text1"/>
          </w:rPr>
          <w:t xml:space="preserve">to the root hairs was improved. </w:t>
        </w:r>
      </w:ins>
      <w:ins w:id="295" w:author="Jeff Norrie" w:date="2018-10-28T22:44:00Z">
        <w:r w:rsidR="00E21AFE" w:rsidRPr="00D7260A">
          <w:rPr>
            <w:rFonts w:cstheme="minorHAnsi"/>
            <w:iCs/>
            <w:color w:val="000000" w:themeColor="text1"/>
          </w:rPr>
          <w:t>Moreover,</w:t>
        </w:r>
      </w:ins>
      <w:ins w:id="296" w:author="Jeff Norrie" w:date="2018-10-24T13:54:00Z">
        <w:r w:rsidR="00DE6AAA" w:rsidRPr="00D7260A">
          <w:rPr>
            <w:rFonts w:cstheme="minorHAnsi"/>
            <w:iCs/>
            <w:color w:val="000000" w:themeColor="text1"/>
          </w:rPr>
          <w:t xml:space="preserve"> </w:t>
        </w:r>
        <w:r w:rsidR="00DE6AAA" w:rsidRPr="00D7260A">
          <w:rPr>
            <w:rFonts w:cstheme="minorHAnsi"/>
            <w:i/>
            <w:color w:val="000000" w:themeColor="text1"/>
          </w:rPr>
          <w:t>in vitro</w:t>
        </w:r>
        <w:r w:rsidR="00DE6AAA" w:rsidRPr="00D7260A">
          <w:rPr>
            <w:rFonts w:cstheme="minorHAnsi"/>
            <w:color w:val="000000" w:themeColor="text1"/>
          </w:rPr>
          <w:t xml:space="preserve"> </w:t>
        </w:r>
        <w:r w:rsidR="00DE6AAA" w:rsidRPr="00D7260A">
          <w:rPr>
            <w:rFonts w:cstheme="minorHAnsi"/>
            <w:iCs/>
            <w:color w:val="000000" w:themeColor="text1"/>
          </w:rPr>
          <w:t xml:space="preserve">ANE root treatments followed by </w:t>
        </w:r>
        <w:r w:rsidR="00DE6AAA" w:rsidRPr="00D7260A">
          <w:rPr>
            <w:rFonts w:cstheme="minorHAnsi"/>
            <w:i/>
            <w:color w:val="000000" w:themeColor="text1"/>
          </w:rPr>
          <w:t xml:space="preserve">S. </w:t>
        </w:r>
        <w:proofErr w:type="spellStart"/>
        <w:r w:rsidR="00DE6AAA" w:rsidRPr="00D7260A">
          <w:rPr>
            <w:rFonts w:cstheme="minorHAnsi"/>
            <w:i/>
            <w:color w:val="000000" w:themeColor="text1"/>
          </w:rPr>
          <w:t>meliloti</w:t>
        </w:r>
        <w:proofErr w:type="spellEnd"/>
        <w:r w:rsidR="00DE6AAA" w:rsidRPr="00D7260A">
          <w:rPr>
            <w:rFonts w:cstheme="minorHAnsi"/>
            <w:color w:val="000000" w:themeColor="text1"/>
          </w:rPr>
          <w:t xml:space="preserve"> </w:t>
        </w:r>
        <w:r w:rsidR="00DE6AAA" w:rsidRPr="00D7260A">
          <w:rPr>
            <w:rFonts w:cstheme="minorHAnsi"/>
            <w:iCs/>
            <w:color w:val="000000" w:themeColor="text1"/>
          </w:rPr>
          <w:t xml:space="preserve">inoculation, increased bacterial colonies. HPLC profiles and a root hair deformation assay suggested that ANE elicits production of compounds similar to the Nod factor, which are normally induced by the plant signaling molecule luteolin. In a second set of experiments, </w:t>
        </w:r>
        <w:r w:rsidR="00DE6AAA" w:rsidRPr="00D7260A">
          <w:rPr>
            <w:rFonts w:cstheme="minorHAnsi"/>
            <w:color w:val="000000" w:themeColor="text1"/>
          </w:rPr>
          <w:t xml:space="preserve">ANE </w:t>
        </w:r>
        <w:r w:rsidR="00DE6AAA" w:rsidRPr="00D7260A">
          <w:rPr>
            <w:rFonts w:cstheme="minorHAnsi"/>
            <w:iCs/>
            <w:color w:val="000000" w:themeColor="text1"/>
          </w:rPr>
          <w:t xml:space="preserve">increased the number of total nodules per plant, the number of functional nodules per plant, shoot and root length.  Shoot dry-weight accumulation was also greater for ANE treatments as well as methanol and chloroform fractions.  Root dry-weight was also higher in treated plants. Overall, </w:t>
        </w:r>
      </w:ins>
      <w:ins w:id="297" w:author="Jeff Norrie" w:date="2018-10-29T22:42:00Z">
        <w:r w:rsidR="005645F9">
          <w:rPr>
            <w:rFonts w:cstheme="minorHAnsi"/>
            <w:iCs/>
            <w:color w:val="000000" w:themeColor="text1"/>
          </w:rPr>
          <w:t xml:space="preserve">Khan’s </w:t>
        </w:r>
      </w:ins>
      <w:ins w:id="298" w:author="Jeff Norrie" w:date="2018-10-24T13:54:00Z">
        <w:r w:rsidR="00DE6AAA" w:rsidRPr="00D7260A">
          <w:rPr>
            <w:rFonts w:cstheme="minorHAnsi"/>
            <w:iCs/>
            <w:color w:val="000000" w:themeColor="text1"/>
          </w:rPr>
          <w:t xml:space="preserve">results suggest that ANE may contain compound(s) that promote the legume–rhizobia symbiotic relationship and plant signaling, and can lead to better growth.  </w:t>
        </w:r>
      </w:ins>
    </w:p>
    <w:p w14:paraId="7EF53CBC" w14:textId="77777777" w:rsidR="00DE6AAA" w:rsidRPr="00D7260A" w:rsidRDefault="00DE6AAA">
      <w:pPr>
        <w:autoSpaceDE w:val="0"/>
        <w:autoSpaceDN w:val="0"/>
        <w:adjustRightInd w:val="0"/>
        <w:spacing w:before="120" w:after="120" w:line="360" w:lineRule="auto"/>
        <w:rPr>
          <w:ins w:id="299" w:author="Jeff Norrie" w:date="2018-10-24T13:54:00Z"/>
          <w:rFonts w:cstheme="minorHAnsi"/>
          <w:color w:val="000000" w:themeColor="text1"/>
          <w:lang w:val="en"/>
        </w:rPr>
        <w:pPrChange w:id="300" w:author="Jeff Norrie" w:date="2018-10-28T23:11:00Z">
          <w:pPr>
            <w:autoSpaceDE w:val="0"/>
            <w:autoSpaceDN w:val="0"/>
            <w:adjustRightInd w:val="0"/>
            <w:spacing w:before="120" w:after="120"/>
            <w:jc w:val="both"/>
          </w:pPr>
        </w:pPrChange>
      </w:pPr>
      <w:ins w:id="301" w:author="Jeff Norrie" w:date="2018-10-24T13:54:00Z">
        <w:r w:rsidRPr="00D7260A">
          <w:rPr>
            <w:rFonts w:cstheme="minorHAnsi"/>
            <w:color w:val="000000" w:themeColor="text1"/>
            <w:lang w:val="en"/>
          </w:rPr>
          <w:t xml:space="preserve">In short, </w:t>
        </w:r>
        <w:r w:rsidRPr="00D7260A">
          <w:rPr>
            <w:rFonts w:cstheme="minorHAnsi"/>
            <w:color w:val="000000" w:themeColor="text1"/>
          </w:rPr>
          <w:t xml:space="preserve">ANE </w:t>
        </w:r>
        <w:r w:rsidRPr="00D7260A">
          <w:rPr>
            <w:rFonts w:cstheme="minorHAnsi"/>
            <w:color w:val="000000" w:themeColor="text1"/>
            <w:lang w:val="en"/>
          </w:rPr>
          <w:t xml:space="preserve">research shows promise in providing another tool for growers to enhance the plant rhizosphere and stimulate plants both directly and indirectly via microbial interaction.  Work on rooting </w:t>
        </w:r>
      </w:ins>
      <w:ins w:id="302" w:author="Jeff Norrie" w:date="2018-10-28T23:08:00Z">
        <w:r w:rsidR="00CE3330" w:rsidRPr="00D7260A">
          <w:rPr>
            <w:rFonts w:cstheme="minorHAnsi"/>
            <w:color w:val="000000" w:themeColor="text1"/>
            <w:lang w:val="en"/>
          </w:rPr>
          <w:t>also includes</w:t>
        </w:r>
      </w:ins>
      <w:ins w:id="303" w:author="Jeff Norrie" w:date="2018-10-24T13:54:00Z">
        <w:r w:rsidRPr="00D7260A">
          <w:rPr>
            <w:rFonts w:cstheme="minorHAnsi"/>
            <w:color w:val="000000" w:themeColor="text1"/>
            <w:lang w:val="en"/>
          </w:rPr>
          <w:t xml:space="preserve"> woody (MacDonald et al., 2015) and coniferous species (MacDonald et al., 2012, 2013)</w:t>
        </w:r>
      </w:ins>
      <w:ins w:id="304" w:author="Jeff Norrie" w:date="2018-10-28T23:28:00Z">
        <w:r w:rsidR="00782FAB">
          <w:rPr>
            <w:rFonts w:cstheme="minorHAnsi"/>
            <w:color w:val="000000" w:themeColor="text1"/>
            <w:lang w:val="en"/>
          </w:rPr>
          <w:t xml:space="preserve"> </w:t>
        </w:r>
      </w:ins>
      <w:ins w:id="305" w:author="Jeff Norrie" w:date="2018-10-29T22:44:00Z">
        <w:r w:rsidR="005645F9">
          <w:rPr>
            <w:rFonts w:cstheme="minorHAnsi"/>
            <w:color w:val="000000" w:themeColor="text1"/>
            <w:lang w:val="en"/>
          </w:rPr>
          <w:t>as well as</w:t>
        </w:r>
      </w:ins>
      <w:ins w:id="306" w:author="Jeff Norrie" w:date="2018-10-28T23:28:00Z">
        <w:r w:rsidR="00782FAB">
          <w:rPr>
            <w:rFonts w:cstheme="minorHAnsi"/>
            <w:color w:val="000000" w:themeColor="text1"/>
            <w:lang w:val="en"/>
          </w:rPr>
          <w:t xml:space="preserve"> bedding plants </w:t>
        </w:r>
      </w:ins>
      <w:ins w:id="307" w:author="Jeff Norrie" w:date="2018-10-28T23:29:00Z">
        <w:r w:rsidR="00782FAB" w:rsidRPr="00B17F41">
          <w:rPr>
            <w:rFonts w:cstheme="minorHAnsi"/>
            <w:color w:val="000000" w:themeColor="text1"/>
            <w:lang w:val="en"/>
          </w:rPr>
          <w:t>(Gardner et al., 2009)</w:t>
        </w:r>
      </w:ins>
      <w:ins w:id="308" w:author="Jeff Norrie" w:date="2018-10-24T13:54:00Z">
        <w:r w:rsidRPr="00D7260A">
          <w:rPr>
            <w:rFonts w:cstheme="minorHAnsi"/>
            <w:color w:val="000000" w:themeColor="text1"/>
            <w:lang w:val="en"/>
          </w:rPr>
          <w:t>. Research in this area may help ensure plant survival in reforested areas</w:t>
        </w:r>
      </w:ins>
      <w:ins w:id="309" w:author="Jeff Norrie" w:date="2018-10-28T23:09:00Z">
        <w:r w:rsidR="00CE3330" w:rsidRPr="00D7260A">
          <w:rPr>
            <w:rFonts w:cstheme="minorHAnsi"/>
            <w:color w:val="000000" w:themeColor="text1"/>
            <w:lang w:val="en"/>
          </w:rPr>
          <w:t>,</w:t>
        </w:r>
      </w:ins>
      <w:ins w:id="310" w:author="Jeff Norrie" w:date="2018-10-24T13:54:00Z">
        <w:r w:rsidRPr="00D7260A">
          <w:rPr>
            <w:rFonts w:cstheme="minorHAnsi"/>
            <w:color w:val="000000" w:themeColor="text1"/>
            <w:lang w:val="en"/>
          </w:rPr>
          <w:t xml:space="preserve"> </w:t>
        </w:r>
      </w:ins>
      <w:ins w:id="311" w:author="Jeff Norrie" w:date="2018-10-28T23:08:00Z">
        <w:r w:rsidR="00CE3330" w:rsidRPr="00D7260A">
          <w:rPr>
            <w:rFonts w:cstheme="minorHAnsi"/>
            <w:color w:val="000000" w:themeColor="text1"/>
            <w:lang w:val="en"/>
          </w:rPr>
          <w:t>and</w:t>
        </w:r>
      </w:ins>
      <w:ins w:id="312" w:author="Jeff Norrie" w:date="2018-10-24T13:54:00Z">
        <w:r w:rsidRPr="00D7260A">
          <w:rPr>
            <w:rFonts w:cstheme="minorHAnsi"/>
            <w:color w:val="000000" w:themeColor="text1"/>
            <w:lang w:val="en"/>
          </w:rPr>
          <w:t xml:space="preserve"> stimulate rooting and plant establishment in revegetate</w:t>
        </w:r>
      </w:ins>
      <w:ins w:id="313" w:author="Jeff Norrie" w:date="2018-10-28T23:08:00Z">
        <w:r w:rsidR="00CE3330" w:rsidRPr="00D7260A">
          <w:rPr>
            <w:rFonts w:cstheme="minorHAnsi"/>
            <w:color w:val="000000" w:themeColor="text1"/>
            <w:lang w:val="en"/>
          </w:rPr>
          <w:t>d</w:t>
        </w:r>
      </w:ins>
      <w:ins w:id="314" w:author="Jeff Norrie" w:date="2018-10-24T13:54:00Z">
        <w:r w:rsidRPr="00D7260A">
          <w:rPr>
            <w:rFonts w:cstheme="minorHAnsi"/>
            <w:color w:val="000000" w:themeColor="text1"/>
            <w:lang w:val="en"/>
          </w:rPr>
          <w:t xml:space="preserve"> areas. </w:t>
        </w:r>
      </w:ins>
    </w:p>
    <w:p w14:paraId="21280085" w14:textId="77777777" w:rsidR="00FF1271" w:rsidRPr="00E21AFE" w:rsidRDefault="00833F6A">
      <w:pPr>
        <w:autoSpaceDE w:val="0"/>
        <w:autoSpaceDN w:val="0"/>
        <w:adjustRightInd w:val="0"/>
        <w:spacing w:before="120" w:after="120" w:line="360" w:lineRule="auto"/>
        <w:pPrChange w:id="315" w:author="Jeff Norrie" w:date="2018-10-28T23:11:00Z">
          <w:pPr>
            <w:pStyle w:val="FirstParagraph"/>
            <w:spacing w:line="360" w:lineRule="auto"/>
          </w:pPr>
        </w:pPrChange>
      </w:pPr>
      <w:del w:id="316" w:author="Jeff Norrie" w:date="2018-10-28T22:45:00Z">
        <w:r w:rsidRPr="00D7260A" w:rsidDel="00E21AFE">
          <w:br/>
          <w:delText> </w:delText>
        </w:r>
        <w:r w:rsidRPr="00D7260A" w:rsidDel="00E21AFE">
          <w:br/>
        </w:r>
      </w:del>
      <w:r w:rsidRPr="00D7260A">
        <w:t xml:space="preserve">The </w:t>
      </w:r>
      <w:del w:id="317" w:author="Jeff Norrie" w:date="2018-10-28T22:46:00Z">
        <w:r w:rsidRPr="00D7260A" w:rsidDel="00E21AFE">
          <w:delText xml:space="preserve">aim </w:delText>
        </w:r>
      </w:del>
      <w:ins w:id="318" w:author="Jeff Norrie" w:date="2018-10-28T22:50:00Z">
        <w:r w:rsidR="00B1289F" w:rsidRPr="00D7260A">
          <w:t xml:space="preserve">general </w:t>
        </w:r>
      </w:ins>
      <w:ins w:id="319" w:author="Jeff Norrie" w:date="2018-10-28T22:46:00Z">
        <w:r w:rsidR="00E21AFE" w:rsidRPr="00D7260A">
          <w:t xml:space="preserve">objective </w:t>
        </w:r>
      </w:ins>
      <w:r w:rsidRPr="00D7260A">
        <w:t xml:space="preserve">of this project was to develop a better understanding of the effects of </w:t>
      </w:r>
      <w:r w:rsidRPr="00D7260A">
        <w:rPr>
          <w:i/>
        </w:rPr>
        <w:t>A. nodosum</w:t>
      </w:r>
      <w:r w:rsidRPr="00D7260A">
        <w:t xml:space="preserve"> extracts on </w:t>
      </w:r>
      <w:del w:id="320" w:author="Jeff Norrie" w:date="2018-10-28T22:46:00Z">
        <w:r w:rsidRPr="00D7260A" w:rsidDel="00E21AFE">
          <w:delText>plant growth. We tested the effect of these extract on</w:delText>
        </w:r>
      </w:del>
      <w:ins w:id="321" w:author="Jeff Norrie" w:date="2018-10-28T22:46:00Z">
        <w:r w:rsidR="00E21AFE" w:rsidRPr="00D7260A">
          <w:t>the growth of</w:t>
        </w:r>
      </w:ins>
      <w:r w:rsidRPr="00D7260A">
        <w:t xml:space="preserve"> two commonly </w:t>
      </w:r>
      <w:del w:id="322" w:author="Jeff Norrie" w:date="2018-10-28T22:46:00Z">
        <w:r w:rsidRPr="00D7260A" w:rsidDel="00E21AFE">
          <w:delText xml:space="preserve">used </w:delText>
        </w:r>
      </w:del>
      <w:ins w:id="323" w:author="Jeff Norrie" w:date="2018-10-28T22:46:00Z">
        <w:r w:rsidR="00E21AFE" w:rsidRPr="00D7260A">
          <w:t xml:space="preserve">grown </w:t>
        </w:r>
      </w:ins>
      <w:r w:rsidRPr="00D7260A">
        <w:t xml:space="preserve">plants </w:t>
      </w:r>
      <w:ins w:id="324" w:author="Jeff Norrie" w:date="2018-10-28T23:29:00Z">
        <w:r w:rsidR="00782FAB">
          <w:t>(</w:t>
        </w:r>
      </w:ins>
      <w:del w:id="325" w:author="Jeff Norrie" w:date="2018-10-28T23:29:00Z">
        <w:r w:rsidRPr="00D7260A" w:rsidDel="00782FAB">
          <w:delText>(</w:delText>
        </w:r>
      </w:del>
      <w:ins w:id="326" w:author="Jeff Norrie" w:date="2018-10-28T23:29:00Z">
        <w:r w:rsidR="00782FAB">
          <w:t>T</w:t>
        </w:r>
      </w:ins>
      <w:del w:id="327" w:author="Jeff Norrie" w:date="2018-10-28T23:29:00Z">
        <w:r w:rsidRPr="00D7260A" w:rsidDel="00782FAB">
          <w:delText>T</w:delText>
        </w:r>
      </w:del>
      <w:r w:rsidRPr="00D7260A">
        <w:t xml:space="preserve">omato - </w:t>
      </w:r>
      <w:r w:rsidRPr="00D7260A">
        <w:rPr>
          <w:i/>
        </w:rPr>
        <w:t xml:space="preserve">Solanum </w:t>
      </w:r>
      <w:proofErr w:type="spellStart"/>
      <w:r w:rsidRPr="00D7260A">
        <w:rPr>
          <w:i/>
        </w:rPr>
        <w:t>lycopersicum</w:t>
      </w:r>
      <w:proofErr w:type="spellEnd"/>
      <w:r w:rsidRPr="00D7260A">
        <w:t xml:space="preserve"> and Pepper - </w:t>
      </w:r>
      <w:r w:rsidRPr="00D7260A">
        <w:rPr>
          <w:i/>
        </w:rPr>
        <w:t xml:space="preserve">Capsicum </w:t>
      </w:r>
      <w:proofErr w:type="spellStart"/>
      <w:r w:rsidRPr="00D7260A">
        <w:rPr>
          <w:i/>
        </w:rPr>
        <w:t>annuum</w:t>
      </w:r>
      <w:proofErr w:type="spellEnd"/>
      <w:r w:rsidRPr="00D7260A">
        <w:t xml:space="preserve">) using different measures of productivity. </w:t>
      </w:r>
      <w:ins w:id="328" w:author="Jeff Norrie" w:date="2018-10-28T22:50:00Z">
        <w:r w:rsidR="00B1289F" w:rsidRPr="00D7260A">
          <w:t xml:space="preserve">More specifically, </w:t>
        </w:r>
      </w:ins>
      <w:del w:id="329" w:author="Jeff Norrie" w:date="2018-10-28T22:50:00Z">
        <w:r w:rsidRPr="00D7260A" w:rsidDel="00B1289F">
          <w:delText xml:space="preserve">In addition, </w:delText>
        </w:r>
      </w:del>
      <w:del w:id="330" w:author="Jeff Norrie" w:date="2018-10-28T22:47:00Z">
        <w:r w:rsidRPr="00D7260A" w:rsidDel="00E21AFE">
          <w:delText>we tested</w:delText>
        </w:r>
      </w:del>
      <w:ins w:id="331" w:author="Jeff Norrie" w:date="2018-10-28T22:47:00Z">
        <w:r w:rsidR="00E21AFE" w:rsidRPr="00D7260A">
          <w:t xml:space="preserve">the influence of ANE extracts on </w:t>
        </w:r>
      </w:ins>
      <w:del w:id="332" w:author="Jeff Norrie" w:date="2018-10-28T22:47:00Z">
        <w:r w:rsidRPr="00D7260A" w:rsidDel="00E21AFE">
          <w:delText xml:space="preserve"> how </w:delText>
        </w:r>
      </w:del>
      <w:del w:id="333" w:author="Jeff Norrie" w:date="2018-10-28T22:48:00Z">
        <w:r w:rsidRPr="00D7260A" w:rsidDel="00E21AFE">
          <w:delText xml:space="preserve">the </w:delText>
        </w:r>
      </w:del>
      <w:proofErr w:type="spellStart"/>
      <w:ins w:id="334" w:author="Jeff Norrie" w:date="2018-10-28T22:48:00Z">
        <w:r w:rsidR="00E21AFE" w:rsidRPr="00D7260A">
          <w:t>rhizospheral</w:t>
        </w:r>
        <w:proofErr w:type="spellEnd"/>
        <w:r w:rsidR="00E21AFE" w:rsidRPr="00D7260A">
          <w:t xml:space="preserve"> </w:t>
        </w:r>
      </w:ins>
      <w:r w:rsidRPr="00D7260A">
        <w:t>bacterial and fungal communities</w:t>
      </w:r>
      <w:ins w:id="335" w:author="Jeff Norrie" w:date="2018-10-28T23:30:00Z">
        <w:r w:rsidR="00782FAB">
          <w:t xml:space="preserve"> </w:t>
        </w:r>
      </w:ins>
      <w:del w:id="336" w:author="Jeff Norrie" w:date="2018-10-28T22:48:00Z">
        <w:r w:rsidRPr="00D7260A" w:rsidDel="00E21AFE">
          <w:delText xml:space="preserve"> </w:delText>
        </w:r>
      </w:del>
      <w:ins w:id="337" w:author="Jeff Norrie" w:date="2018-10-28T22:48:00Z">
        <w:r w:rsidR="00E21AFE" w:rsidRPr="00D7260A">
          <w:t>was investigated</w:t>
        </w:r>
      </w:ins>
      <w:ins w:id="338" w:author="Jeff Norrie" w:date="2018-10-28T22:51:00Z">
        <w:r w:rsidR="00B1289F" w:rsidRPr="00D7260A">
          <w:t xml:space="preserve"> to provide insight </w:t>
        </w:r>
      </w:ins>
      <w:ins w:id="339" w:author="Jeff Norrie" w:date="2018-10-29T22:45:00Z">
        <w:r w:rsidR="005645F9">
          <w:t>into</w:t>
        </w:r>
      </w:ins>
      <w:ins w:id="340" w:author="Jeff Norrie" w:date="2018-10-28T22:51:00Z">
        <w:r w:rsidR="00B1289F" w:rsidRPr="00D7260A">
          <w:t xml:space="preserve"> soil-ANE microbial </w:t>
        </w:r>
      </w:ins>
      <w:ins w:id="341" w:author="Jeff Norrie" w:date="2018-10-29T22:46:00Z">
        <w:r w:rsidR="005645F9">
          <w:t>interactions</w:t>
        </w:r>
      </w:ins>
      <w:ins w:id="342" w:author="Jeff Norrie" w:date="2018-10-28T22:48:00Z">
        <w:r w:rsidR="00E21AFE" w:rsidRPr="00D7260A">
          <w:t>.  Together, a measurement of these responses provide</w:t>
        </w:r>
      </w:ins>
      <w:ins w:id="343" w:author="Jeff Norrie" w:date="2018-10-29T22:46:00Z">
        <w:r w:rsidR="005645F9">
          <w:t>s</w:t>
        </w:r>
      </w:ins>
      <w:ins w:id="344" w:author="Jeff Norrie" w:date="2018-10-28T22:48:00Z">
        <w:r w:rsidR="00E21AFE" w:rsidRPr="00D7260A">
          <w:t xml:space="preserve"> a more </w:t>
        </w:r>
      </w:ins>
      <w:ins w:id="345" w:author="Jeff Norrie" w:date="2018-10-28T23:30:00Z">
        <w:r w:rsidR="00782FAB">
          <w:t>detailed and comprehensive</w:t>
        </w:r>
      </w:ins>
      <w:ins w:id="346" w:author="Jeff Norrie" w:date="2018-10-28T22:48:00Z">
        <w:r w:rsidR="00E21AFE" w:rsidRPr="00D7260A">
          <w:t xml:space="preserve"> understanding of </w:t>
        </w:r>
      </w:ins>
      <w:ins w:id="347" w:author="Jeff Norrie" w:date="2018-10-28T22:52:00Z">
        <w:r w:rsidR="00B1289F" w:rsidRPr="00D7260A">
          <w:t xml:space="preserve">soil-applied </w:t>
        </w:r>
      </w:ins>
      <w:ins w:id="348" w:author="Jeff Norrie" w:date="2018-10-28T22:49:00Z">
        <w:r w:rsidR="00E21AFE" w:rsidRPr="00D7260A">
          <w:t xml:space="preserve">ANE </w:t>
        </w:r>
        <w:r w:rsidR="00E21AFE" w:rsidRPr="00D7260A">
          <w:lastRenderedPageBreak/>
          <w:t>effects on two important commercial species.</w:t>
        </w:r>
      </w:ins>
      <w:del w:id="349" w:author="Jeff Norrie" w:date="2018-10-28T22:48:00Z">
        <w:r w:rsidRPr="00D7260A" w:rsidDel="00E21AFE">
          <w:delText xml:space="preserve">responded to the addition of </w:delText>
        </w:r>
        <w:r w:rsidRPr="00D7260A" w:rsidDel="00E21AFE">
          <w:rPr>
            <w:i/>
          </w:rPr>
          <w:delText>A. nodosum</w:delText>
        </w:r>
        <w:r w:rsidRPr="00D7260A" w:rsidDel="00E21AFE">
          <w:delText xml:space="preserve"> extracts</w:delText>
        </w:r>
      </w:del>
      <w:del w:id="350" w:author="Jeff Norrie" w:date="2018-10-28T23:30:00Z">
        <w:r w:rsidRPr="00D7260A" w:rsidDel="00782FAB">
          <w:delText>.</w:delText>
        </w:r>
      </w:del>
      <w:r>
        <w:br/>
        <w:t>   </w:t>
      </w:r>
    </w:p>
    <w:p w14:paraId="16A8AA7D" w14:textId="77777777" w:rsidR="00FF1271" w:rsidRDefault="00833F6A" w:rsidP="00833F6A">
      <w:pPr>
        <w:pStyle w:val="Heading1"/>
        <w:spacing w:line="360" w:lineRule="auto"/>
      </w:pPr>
      <w:bookmarkStart w:id="351" w:name="material-and-method"/>
      <w:bookmarkEnd w:id="351"/>
      <w:r>
        <w:t>MATERIAL AND METHOD</w:t>
      </w:r>
    </w:p>
    <w:p w14:paraId="5FA12B6A" w14:textId="78E233AF" w:rsidR="00833F6A" w:rsidRDefault="00153866" w:rsidP="00833F6A">
      <w:pPr>
        <w:pStyle w:val="FirstParagraph"/>
        <w:spacing w:line="360" w:lineRule="auto"/>
      </w:pPr>
      <w:r>
        <w:rPr>
          <w:i/>
        </w:rPr>
        <w:t>Experime</w:t>
      </w:r>
      <w:r w:rsidR="00B37093">
        <w:rPr>
          <w:i/>
        </w:rPr>
        <w:t>ntal</w:t>
      </w:r>
      <w:r w:rsidR="00833F6A">
        <w:rPr>
          <w:i/>
        </w:rPr>
        <w:t xml:space="preserve"> design</w:t>
      </w:r>
      <w:r w:rsidR="00833F6A">
        <w:br/>
        <w:t>Two greenhouse experiment</w:t>
      </w:r>
      <w:r w:rsidR="00B37093">
        <w:t>s</w:t>
      </w:r>
      <w:r w:rsidR="00833F6A">
        <w:t xml:space="preserve"> were set up in large trays (60x30x18 cm</w:t>
      </w:r>
      <w:r w:rsidR="00B37093">
        <w:t xml:space="preserve"> </w:t>
      </w:r>
      <w:proofErr w:type="spellStart"/>
      <w:r w:rsidR="00B37093">
        <w:t>LxWxH</w:t>
      </w:r>
      <w:proofErr w:type="spellEnd"/>
      <w:r w:rsidR="00833F6A">
        <w:t xml:space="preserve">) </w:t>
      </w:r>
      <w:r w:rsidR="00B37093">
        <w:t>using two crops: tomato</w:t>
      </w:r>
      <w:r w:rsidR="009D67BF">
        <w:t xml:space="preserve"> </w:t>
      </w:r>
      <w:r w:rsidR="009D67BF">
        <w:rPr>
          <w:i/>
        </w:rPr>
        <w:t xml:space="preserve">Solanum </w:t>
      </w:r>
      <w:proofErr w:type="spellStart"/>
      <w:r w:rsidR="009D67BF">
        <w:rPr>
          <w:i/>
        </w:rPr>
        <w:t>lycopersicum</w:t>
      </w:r>
      <w:proofErr w:type="spellEnd"/>
      <w:r w:rsidR="009D67BF">
        <w:rPr>
          <w:i/>
        </w:rPr>
        <w:t xml:space="preserve"> </w:t>
      </w:r>
      <w:r w:rsidR="009D67BF" w:rsidRPr="009D67BF">
        <w:t>L</w:t>
      </w:r>
      <w:r w:rsidR="009D67BF">
        <w:rPr>
          <w:i/>
        </w:rPr>
        <w:t>.</w:t>
      </w:r>
      <w:r w:rsidR="00B37093">
        <w:t xml:space="preserve"> and pepper</w:t>
      </w:r>
      <w:r w:rsidR="009D67BF" w:rsidRPr="009D67BF">
        <w:rPr>
          <w:i/>
        </w:rPr>
        <w:t xml:space="preserve"> </w:t>
      </w:r>
      <w:r w:rsidR="009D67BF">
        <w:rPr>
          <w:i/>
        </w:rPr>
        <w:t xml:space="preserve">Capsicum </w:t>
      </w:r>
      <w:proofErr w:type="spellStart"/>
      <w:r w:rsidR="009D67BF">
        <w:rPr>
          <w:i/>
        </w:rPr>
        <w:t>annuum</w:t>
      </w:r>
      <w:proofErr w:type="spellEnd"/>
      <w:r w:rsidR="009D67BF">
        <w:rPr>
          <w:i/>
        </w:rPr>
        <w:t xml:space="preserve"> </w:t>
      </w:r>
      <w:r w:rsidR="009D67BF" w:rsidRPr="009D67BF">
        <w:t>L</w:t>
      </w:r>
      <w:r w:rsidR="00B37093">
        <w:t xml:space="preserve">. Tomato </w:t>
      </w:r>
      <w:r w:rsidR="00833F6A">
        <w:t>c</w:t>
      </w:r>
      <w:r w:rsidR="00B37093">
        <w:t xml:space="preserve">ultivar Totem Hybrid#A371 was planted in November </w:t>
      </w:r>
      <w:r>
        <w:t>16</w:t>
      </w:r>
      <w:r w:rsidRPr="00153866">
        <w:rPr>
          <w:vertAlign w:val="superscript"/>
        </w:rPr>
        <w:t>th</w:t>
      </w:r>
      <w:r>
        <w:t xml:space="preserve"> </w:t>
      </w:r>
      <w:r w:rsidR="00B37093">
        <w:t>2015 while</w:t>
      </w:r>
      <w:r w:rsidR="00833F6A">
        <w:t xml:space="preserve"> </w:t>
      </w:r>
      <w:r w:rsidR="00B37093">
        <w:t xml:space="preserve">Pepper </w:t>
      </w:r>
      <w:r w:rsidR="00833F6A">
        <w:t>c</w:t>
      </w:r>
      <w:r w:rsidR="00B37093">
        <w:t>ultivar</w:t>
      </w:r>
      <w:r w:rsidR="00833F6A">
        <w:t xml:space="preserve"> Ace Hybrid#318</w:t>
      </w:r>
      <w:r w:rsidR="00B37093">
        <w:t xml:space="preserve"> was planted in December </w:t>
      </w:r>
      <w:r>
        <w:t>9</w:t>
      </w:r>
      <w:r w:rsidRPr="00153866">
        <w:rPr>
          <w:vertAlign w:val="superscript"/>
        </w:rPr>
        <w:t>th</w:t>
      </w:r>
      <w:r>
        <w:t xml:space="preserve"> 2015. Tomato and pepper seeds were purchased from William Dam Seeds Ltd, ON. These cultivars were selected for greenhouse production</w:t>
      </w:r>
      <w:r w:rsidR="00833F6A">
        <w:t xml:space="preserve">. Soil was collected </w:t>
      </w:r>
      <w:ins w:id="352" w:author="Bachar Blal" w:date="2018-11-19T12:29:00Z">
        <w:r w:rsidR="001A52B9">
          <w:t xml:space="preserve">WHEN? </w:t>
        </w:r>
      </w:ins>
      <w:r w:rsidR="00833F6A">
        <w:t xml:space="preserve">from an agricultural field </w:t>
      </w:r>
      <w:r>
        <w:t>(</w:t>
      </w:r>
      <w:r w:rsidRPr="00153866">
        <w:rPr>
          <w:rFonts w:ascii="Times New Roman" w:hAnsi="Times New Roman" w:cs="Times New Roman"/>
          <w:color w:val="000000" w:themeColor="text1"/>
        </w:rPr>
        <w:t>45°32'59.6"N 73°21'08.0"W</w:t>
      </w:r>
      <w:r>
        <w:t xml:space="preserve">) </w:t>
      </w:r>
      <w:r w:rsidR="00833F6A">
        <w:t>under organic regime at the IRDA research station in St-Bruno (Qc, Canada) on October 7</w:t>
      </w:r>
      <w:r w:rsidR="00833F6A">
        <w:rPr>
          <w:vertAlign w:val="superscript"/>
        </w:rPr>
        <w:t>th</w:t>
      </w:r>
      <w:proofErr w:type="gramStart"/>
      <w:r w:rsidR="00833F6A">
        <w:t xml:space="preserve"> 2015</w:t>
      </w:r>
      <w:proofErr w:type="gramEnd"/>
      <w:r>
        <w:t xml:space="preserve">. The soil was a </w:t>
      </w:r>
      <w:r w:rsidR="00833F6A">
        <w:t>loamy sand</w:t>
      </w:r>
      <w:r>
        <w:t xml:space="preserve"> and was collected from </w:t>
      </w:r>
      <w:r w:rsidR="00833F6A">
        <w:t>15 cm top laye</w:t>
      </w:r>
      <w:r>
        <w:t>r</w:t>
      </w:r>
      <w:r w:rsidR="00833F6A">
        <w:t>.</w:t>
      </w:r>
      <w:r>
        <w:t xml:space="preserve"> </w:t>
      </w:r>
      <w:ins w:id="353" w:author="Bachar Blal" w:date="2018-11-19T12:28:00Z">
        <w:r w:rsidR="001A52B9">
          <w:t xml:space="preserve">Natural </w:t>
        </w:r>
      </w:ins>
      <w:r>
        <w:t xml:space="preserve">Soil was mixed </w:t>
      </w:r>
      <w:r w:rsidR="00AE358F">
        <w:t>and put into trays that were filled to 15 cm</w:t>
      </w:r>
      <w:r w:rsidR="00833F6A">
        <w:t xml:space="preserve"> </w:t>
      </w:r>
      <w:r w:rsidR="00AE358F">
        <w:t xml:space="preserve">in height. </w:t>
      </w:r>
      <w:r w:rsidR="00833F6A">
        <w:t xml:space="preserve">Soil </w:t>
      </w:r>
      <w:r w:rsidR="00AE358F">
        <w:t xml:space="preserve">analysis was done using a commercial service provided by </w:t>
      </w:r>
      <w:proofErr w:type="spellStart"/>
      <w:r w:rsidR="00AE358F">
        <w:t>AgriDirect</w:t>
      </w:r>
      <w:proofErr w:type="spellEnd"/>
      <w:r w:rsidR="00AE358F">
        <w:t xml:space="preserve"> (</w:t>
      </w:r>
      <w:proofErr w:type="spellStart"/>
      <w:r w:rsidR="00AE358F">
        <w:t>Longueuil</w:t>
      </w:r>
      <w:proofErr w:type="spellEnd"/>
      <w:r w:rsidR="00AE358F">
        <w:t>, QC</w:t>
      </w:r>
      <w:r w:rsidR="00833F6A">
        <w:t>)</w:t>
      </w:r>
      <w:r w:rsidR="00AE358F">
        <w:t xml:space="preserve"> and soil characteristics are shown in Table 1</w:t>
      </w:r>
      <w:r w:rsidR="00833F6A">
        <w:t>.</w:t>
      </w:r>
      <w:r w:rsidR="00CD51F1">
        <w:t xml:space="preserve"> Eight seeds per tray were planted and after germination, only four seedlings were kept per tray.</w:t>
      </w:r>
      <w:r w:rsidR="00833F6A">
        <w:br/>
        <w:t> </w:t>
      </w:r>
      <w:r w:rsidR="00833F6A">
        <w:br/>
        <w:t>For each</w:t>
      </w:r>
      <w:r w:rsidR="00433A80">
        <w:t xml:space="preserve"> crop</w:t>
      </w:r>
      <w:r w:rsidR="009D67BF">
        <w:t xml:space="preserve"> species</w:t>
      </w:r>
      <w:r w:rsidR="00833F6A">
        <w:t>, a randomized split block design (</w:t>
      </w:r>
      <w:r w:rsidR="00A37EA5">
        <w:t>Table S</w:t>
      </w:r>
      <w:r w:rsidR="00833F6A">
        <w:t>1) was used wi</w:t>
      </w:r>
      <w:r w:rsidR="00A37EA5">
        <w:t>th four trays set up per block and eight blocks for each experiment</w:t>
      </w:r>
      <w:r w:rsidR="00833F6A">
        <w:t>. Half of the trays were fertilized (fertilization treatment), as described below. Half of the trays were also planted</w:t>
      </w:r>
      <w:r w:rsidR="009D67BF">
        <w:t xml:space="preserve"> (fertilization treatment)</w:t>
      </w:r>
      <w:r w:rsidR="00833F6A">
        <w:t xml:space="preserve"> with four plants </w:t>
      </w:r>
      <w:r w:rsidR="009D67BF">
        <w:t xml:space="preserve">for </w:t>
      </w:r>
      <w:r w:rsidR="00833F6A">
        <w:t>each</w:t>
      </w:r>
      <w:r w:rsidR="009D67BF">
        <w:t xml:space="preserve"> tray</w:t>
      </w:r>
      <w:r w:rsidR="00833F6A">
        <w:t xml:space="preserve">, while the other trays were </w:t>
      </w:r>
      <w:r w:rsidR="00A37EA5">
        <w:t>not planted</w:t>
      </w:r>
      <w:r w:rsidR="00833F6A">
        <w:t xml:space="preserve">. This allowed a direct comparison of </w:t>
      </w:r>
      <w:del w:id="354" w:author="Jeff Norrie" w:date="2018-10-30T22:19:00Z">
        <w:r w:rsidR="00833F6A" w:rsidDel="00767B73">
          <w:delText xml:space="preserve">the </w:delText>
        </w:r>
      </w:del>
      <w:r w:rsidR="00833F6A">
        <w:t xml:space="preserve">fungal and bacteria soil communities with respect to </w:t>
      </w:r>
      <w:del w:id="355" w:author="Jeff Norrie" w:date="2018-10-30T22:19:00Z">
        <w:r w:rsidR="00833F6A" w:rsidDel="00767B73">
          <w:delText xml:space="preserve">the </w:delText>
        </w:r>
      </w:del>
      <w:r w:rsidR="00833F6A">
        <w:t>fertilization and planting treatment</w:t>
      </w:r>
      <w:r w:rsidR="00A37EA5">
        <w:t>s</w:t>
      </w:r>
      <w:r w:rsidR="00833F6A">
        <w:t>.  </w:t>
      </w:r>
    </w:p>
    <w:p w14:paraId="4D350D66" w14:textId="1B7ECCE3" w:rsidR="001A52B9" w:rsidRDefault="00A37EA5" w:rsidP="00C76D92">
      <w:pPr>
        <w:pStyle w:val="FirstParagraph"/>
        <w:spacing w:line="360" w:lineRule="auto"/>
        <w:rPr>
          <w:ins w:id="356" w:author="Bachar Blal" w:date="2018-11-19T12:31:00Z"/>
        </w:rPr>
      </w:pPr>
      <w:r>
        <w:t>Two different fertilization regimes were used</w:t>
      </w:r>
      <w:ins w:id="357" w:author="Bachar Blal" w:date="2018-11-19T12:31:00Z">
        <w:r w:rsidR="001A52B9">
          <w:t xml:space="preserve"> </w:t>
        </w:r>
      </w:ins>
      <w:ins w:id="358" w:author="Bachar Blal" w:date="2018-11-19T12:32:00Z">
        <w:r w:rsidR="001A52B9">
          <w:t xml:space="preserve">according the plant </w:t>
        </w:r>
        <w:proofErr w:type="spellStart"/>
        <w:r w:rsidR="001A52B9">
          <w:t>specie</w:t>
        </w:r>
      </w:ins>
      <w:proofErr w:type="spellEnd"/>
      <w:r>
        <w:t xml:space="preserve">. </w:t>
      </w:r>
      <w:del w:id="359" w:author="Bachar Blal" w:date="2018-11-19T12:32:00Z">
        <w:r w:rsidR="009D67BF" w:rsidDel="001A52B9">
          <w:delText>The first regime was applied</w:delText>
        </w:r>
      </w:del>
      <w:ins w:id="360" w:author="Bachar Blal" w:date="2018-11-19T12:32:00Z">
        <w:r w:rsidR="001A52B9">
          <w:t>For the</w:t>
        </w:r>
      </w:ins>
      <w:r w:rsidR="009D67BF">
        <w:t xml:space="preserve"> </w:t>
      </w:r>
      <w:del w:id="361" w:author="Jeff Norrie" w:date="2018-10-30T22:20:00Z">
        <w:r w:rsidR="009D67BF" w:rsidDel="00767B73">
          <w:delText>for</w:delText>
        </w:r>
        <w:r w:rsidDel="00767B73">
          <w:delText xml:space="preserve"> </w:delText>
        </w:r>
      </w:del>
      <w:ins w:id="362" w:author="Jeff Norrie" w:date="2018-10-30T22:20:00Z">
        <w:del w:id="363" w:author="Bachar Blal" w:date="2018-11-19T12:32:00Z">
          <w:r w:rsidR="00767B73" w:rsidDel="001A52B9">
            <w:delText>to</w:delText>
          </w:r>
        </w:del>
        <w:r w:rsidR="00767B73">
          <w:t xml:space="preserve"> </w:t>
        </w:r>
      </w:ins>
      <w:r>
        <w:t>t</w:t>
      </w:r>
      <w:r w:rsidR="00833F6A">
        <w:t>omato</w:t>
      </w:r>
      <w:ins w:id="364" w:author="Bachar Blal" w:date="2018-11-19T12:32:00Z">
        <w:r w:rsidR="001A52B9">
          <w:t>,</w:t>
        </w:r>
      </w:ins>
      <w:r w:rsidR="00833F6A">
        <w:t xml:space="preserve"> plants</w:t>
      </w:r>
      <w:r>
        <w:t xml:space="preserve"> </w:t>
      </w:r>
      <w:del w:id="365" w:author="Bachar Blal" w:date="2018-11-19T12:32:00Z">
        <w:r w:rsidDel="001A52B9">
          <w:delText>which</w:delText>
        </w:r>
        <w:r w:rsidR="00833F6A" w:rsidDel="001A52B9">
          <w:delText xml:space="preserve"> </w:delText>
        </w:r>
      </w:del>
      <w:r w:rsidR="00833F6A">
        <w:t xml:space="preserve">were fertilized using multipurpose organic fertilizer (pure hen manure, 18 g per tray repeated every 4 weeks, 5-3-2) from </w:t>
      </w:r>
      <w:proofErr w:type="spellStart"/>
      <w:r w:rsidR="00833F6A">
        <w:t>Acti</w:t>
      </w:r>
      <w:proofErr w:type="spellEnd"/>
      <w:r w:rsidR="00833F6A">
        <w:t>-sol (Notre</w:t>
      </w:r>
      <w:r>
        <w:t>-Dame-du-Bon-Conseil, QC</w:t>
      </w:r>
      <w:r w:rsidR="00833F6A">
        <w:t>) in addition to Stella Maris®</w:t>
      </w:r>
      <w:r>
        <w:t xml:space="preserve"> Acadian Plant</w:t>
      </w:r>
      <w:r w:rsidR="009D67BF">
        <w:t xml:space="preserve"> Health,</w:t>
      </w:r>
      <w:r>
        <w:t xml:space="preserve"> NS</w:t>
      </w:r>
      <w:r w:rsidR="00433A80">
        <w:t xml:space="preserve"> </w:t>
      </w:r>
      <w:r w:rsidR="00833F6A">
        <w:t xml:space="preserve"> (3.5 ml </w:t>
      </w:r>
      <w:r w:rsidR="00833F6A">
        <w:lastRenderedPageBreak/>
        <w:t xml:space="preserve">per 1L, each tray received 250 ml, repeated every 2 weeks) for the duration of the experiment. The other half were </w:t>
      </w:r>
      <w:ins w:id="366" w:author="Jeff Norrie" w:date="2018-10-30T22:20:00Z">
        <w:r w:rsidR="00767B73">
          <w:t xml:space="preserve">left </w:t>
        </w:r>
      </w:ins>
      <w:r w:rsidR="00833F6A">
        <w:t xml:space="preserve">unfertilized. Stella Maris® is </w:t>
      </w:r>
      <w:del w:id="367" w:author="Bachar Blal" w:date="2018-11-19T11:46:00Z">
        <w:r w:rsidR="002F174B" w:rsidDel="000D6465">
          <w:delText xml:space="preserve">an </w:delText>
        </w:r>
      </w:del>
      <w:ins w:id="368" w:author="Bachar Blal" w:date="2018-11-19T11:46:00Z">
        <w:r w:rsidR="000D6465">
          <w:t xml:space="preserve">a commercial </w:t>
        </w:r>
      </w:ins>
      <w:del w:id="369" w:author="Bachar Blal" w:date="2018-11-19T11:47:00Z">
        <w:r w:rsidR="002F174B" w:rsidDel="000D6465">
          <w:delText xml:space="preserve">extract </w:delText>
        </w:r>
        <w:r w:rsidR="00833F6A" w:rsidDel="000D6465">
          <w:delText xml:space="preserve">of </w:delText>
        </w:r>
      </w:del>
      <w:proofErr w:type="spellStart"/>
      <w:r w:rsidR="00833F6A">
        <w:rPr>
          <w:i/>
        </w:rPr>
        <w:t>Ascophyllum</w:t>
      </w:r>
      <w:proofErr w:type="spellEnd"/>
      <w:r w:rsidR="00833F6A">
        <w:rPr>
          <w:i/>
        </w:rPr>
        <w:t xml:space="preserve"> nodosum</w:t>
      </w:r>
      <w:r w:rsidR="009D67BF">
        <w:t xml:space="preserve"> </w:t>
      </w:r>
      <w:ins w:id="370" w:author="Bachar Blal" w:date="2018-11-19T11:46:00Z">
        <w:r w:rsidR="000D6465">
          <w:t xml:space="preserve">based product </w:t>
        </w:r>
      </w:ins>
      <w:r w:rsidR="002F174B">
        <w:t xml:space="preserve">(L.) Le </w:t>
      </w:r>
      <w:proofErr w:type="spellStart"/>
      <w:r w:rsidR="002F174B">
        <w:t>Jol</w:t>
      </w:r>
      <w:proofErr w:type="spellEnd"/>
      <w:r w:rsidR="002F174B">
        <w:t xml:space="preserve">., </w:t>
      </w:r>
      <w:r w:rsidR="009D67BF">
        <w:t xml:space="preserve">seaweed and its </w:t>
      </w:r>
      <w:r w:rsidR="00A942F0">
        <w:t>physical and chemical analyses are</w:t>
      </w:r>
      <w:r w:rsidR="009D67BF">
        <w:t xml:space="preserve"> shown in Table</w:t>
      </w:r>
      <w:del w:id="371" w:author="Jeff Norrie" w:date="2018-10-30T22:21:00Z">
        <w:r w:rsidR="009D67BF" w:rsidDel="00767B73">
          <w:delText>s</w:delText>
        </w:r>
      </w:del>
      <w:r w:rsidR="009D67BF">
        <w:t xml:space="preserve"> S2. </w:t>
      </w:r>
    </w:p>
    <w:p w14:paraId="450B6F94" w14:textId="577561C8" w:rsidR="00C76D92" w:rsidRPr="00C76D92" w:rsidRDefault="00384882" w:rsidP="00C76D92">
      <w:pPr>
        <w:pStyle w:val="FirstParagraph"/>
        <w:spacing w:line="360" w:lineRule="auto"/>
        <w:rPr>
          <w:rFonts w:ascii="Times New Roman" w:eastAsia="Times New Roman" w:hAnsi="Times New Roman" w:cs="Times New Roman"/>
          <w:lang w:val="en-CA"/>
        </w:rPr>
      </w:pPr>
      <w:r>
        <w:t xml:space="preserve">For </w:t>
      </w:r>
      <w:ins w:id="372" w:author="Jeff Norrie" w:date="2018-10-30T22:22:00Z">
        <w:r w:rsidR="005A4A3D">
          <w:t xml:space="preserve">the </w:t>
        </w:r>
      </w:ins>
      <w:r>
        <w:t>pepper experimen</w:t>
      </w:r>
      <w:r w:rsidR="002F174B">
        <w:t xml:space="preserve">t, the </w:t>
      </w:r>
      <w:r w:rsidR="00A942F0">
        <w:t xml:space="preserve">fertilization regime consisted </w:t>
      </w:r>
      <w:r w:rsidR="00833F6A">
        <w:t xml:space="preserve">solely </w:t>
      </w:r>
      <w:ins w:id="373" w:author="Jeff Norrie" w:date="2018-10-30T22:21:00Z">
        <w:r w:rsidR="005A4A3D">
          <w:t xml:space="preserve">of </w:t>
        </w:r>
      </w:ins>
      <w:r w:rsidR="00833F6A">
        <w:t xml:space="preserve">Stella Maris (3.5 ml per 1L, each tray received 250 ml, repeated every 2 weeks) for the duration of the experiment. The other half were </w:t>
      </w:r>
      <w:r w:rsidR="00C76D92">
        <w:t>not fertilized</w:t>
      </w:r>
      <w:r w:rsidR="00833F6A">
        <w:t>.  </w:t>
      </w:r>
      <w:r w:rsidR="00833F6A">
        <w:br/>
      </w:r>
      <w:r w:rsidR="00C76D92">
        <w:t xml:space="preserve">Both experiments were managed under organic farming practices. </w:t>
      </w:r>
      <w:proofErr w:type="spellStart"/>
      <w:r w:rsidR="00833F6A">
        <w:t>Thrips</w:t>
      </w:r>
      <w:proofErr w:type="spellEnd"/>
      <w:r w:rsidR="00833F6A">
        <w:t xml:space="preserve"> were </w:t>
      </w:r>
      <w:r w:rsidR="00C76D92">
        <w:t>controlled</w:t>
      </w:r>
      <w:r w:rsidR="00833F6A">
        <w:t xml:space="preserve"> </w:t>
      </w:r>
      <w:r w:rsidR="00C76D92">
        <w:t>using</w:t>
      </w:r>
      <w:r w:rsidR="00833F6A">
        <w:t xml:space="preserve"> </w:t>
      </w:r>
      <w:proofErr w:type="spellStart"/>
      <w:r w:rsidR="00833F6A">
        <w:rPr>
          <w:i/>
        </w:rPr>
        <w:t>Neoseiulus</w:t>
      </w:r>
      <w:proofErr w:type="spellEnd"/>
      <w:r w:rsidR="00833F6A">
        <w:rPr>
          <w:i/>
        </w:rPr>
        <w:t xml:space="preserve"> </w:t>
      </w:r>
      <w:proofErr w:type="spellStart"/>
      <w:r w:rsidR="00833F6A">
        <w:rPr>
          <w:i/>
        </w:rPr>
        <w:t>cucumeris</w:t>
      </w:r>
      <w:proofErr w:type="spellEnd"/>
      <w:r w:rsidR="00833F6A">
        <w:t xml:space="preserve"> (syn. </w:t>
      </w:r>
      <w:proofErr w:type="spellStart"/>
      <w:r w:rsidR="00833F6A">
        <w:rPr>
          <w:i/>
        </w:rPr>
        <w:t>Amblyseius</w:t>
      </w:r>
      <w:proofErr w:type="spellEnd"/>
      <w:r w:rsidR="00833F6A">
        <w:rPr>
          <w:i/>
        </w:rPr>
        <w:t xml:space="preserve"> </w:t>
      </w:r>
      <w:proofErr w:type="spellStart"/>
      <w:r w:rsidR="00833F6A">
        <w:rPr>
          <w:i/>
        </w:rPr>
        <w:t>cucumeris</w:t>
      </w:r>
      <w:proofErr w:type="spellEnd"/>
      <w:r w:rsidR="00C76D92">
        <w:t>) (1 bag per plant</w:t>
      </w:r>
      <w:r w:rsidR="00833F6A">
        <w:t>), Fungus gnat</w:t>
      </w:r>
      <w:ins w:id="374" w:author="Jeff Norrie" w:date="2018-10-30T22:22:00Z">
        <w:r w:rsidR="005A4A3D">
          <w:t xml:space="preserve">s </w:t>
        </w:r>
      </w:ins>
      <w:del w:id="375" w:author="Jeff Norrie" w:date="2018-10-30T22:22:00Z">
        <w:r w:rsidR="00833F6A" w:rsidDel="005A4A3D">
          <w:delText xml:space="preserve"> </w:delText>
        </w:r>
        <w:r w:rsidR="00C76D92" w:rsidDel="005A4A3D">
          <w:delText>was</w:delText>
        </w:r>
      </w:del>
      <w:ins w:id="376" w:author="Jeff Norrie" w:date="2018-10-30T22:22:00Z">
        <w:r w:rsidR="005A4A3D">
          <w:t>were</w:t>
        </w:r>
      </w:ins>
      <w:r w:rsidR="00833F6A">
        <w:t xml:space="preserve"> also controlled using predatory mite </w:t>
      </w:r>
      <w:proofErr w:type="spellStart"/>
      <w:r w:rsidR="00833F6A">
        <w:rPr>
          <w:i/>
        </w:rPr>
        <w:t>Gaeolaelaps</w:t>
      </w:r>
      <w:proofErr w:type="spellEnd"/>
      <w:r w:rsidR="00833F6A">
        <w:rPr>
          <w:i/>
        </w:rPr>
        <w:t xml:space="preserve"> </w:t>
      </w:r>
      <w:proofErr w:type="spellStart"/>
      <w:r w:rsidR="00833F6A">
        <w:rPr>
          <w:i/>
        </w:rPr>
        <w:t>gillespiei</w:t>
      </w:r>
      <w:proofErr w:type="spellEnd"/>
      <w:r w:rsidR="00833F6A">
        <w:t xml:space="preserve"> (1L</w:t>
      </w:r>
      <w:ins w:id="377" w:author="Jeff Norrie" w:date="2018-10-30T22:23:00Z">
        <w:r w:rsidR="005A4A3D">
          <w:t>; Nat</w:t>
        </w:r>
      </w:ins>
      <w:del w:id="378" w:author="Jeff Norrie" w:date="2018-10-30T22:23:00Z">
        <w:r w:rsidR="00833F6A" w:rsidDel="005A4A3D">
          <w:delText>)</w:delText>
        </w:r>
        <w:r w:rsidR="007B1C51" w:rsidDel="005A4A3D">
          <w:delText xml:space="preserve"> Nat</w:delText>
        </w:r>
      </w:del>
      <w:r w:rsidR="007B1C51">
        <w:t>ural Insect Control, ON</w:t>
      </w:r>
      <w:ins w:id="379" w:author="Jeff Norrie" w:date="2018-10-30T22:23:00Z">
        <w:r w:rsidR="005A4A3D">
          <w:t>)</w:t>
        </w:r>
      </w:ins>
      <w:r w:rsidR="00833F6A">
        <w:t xml:space="preserve">. Plants were treated once a week with </w:t>
      </w:r>
      <w:proofErr w:type="spellStart"/>
      <w:r w:rsidR="00833F6A">
        <w:t>Milstop</w:t>
      </w:r>
      <w:proofErr w:type="spellEnd"/>
      <w:r w:rsidR="007B1C51">
        <w:t>,</w:t>
      </w:r>
      <w:r w:rsidR="00833F6A">
        <w:t xml:space="preserve"> </w:t>
      </w:r>
      <w:r w:rsidR="00C76D92">
        <w:rPr>
          <w:rFonts w:ascii="Times New Roman" w:eastAsia="Times New Roman" w:hAnsi="Times New Roman" w:cs="Times New Roman"/>
          <w:lang w:val="en-CA"/>
        </w:rPr>
        <w:t xml:space="preserve">a Potassium Bicarbonate-based </w:t>
      </w:r>
      <w:r w:rsidR="007B1C51">
        <w:rPr>
          <w:rFonts w:ascii="Times New Roman" w:eastAsia="Times New Roman" w:hAnsi="Times New Roman" w:cs="Times New Roman"/>
          <w:lang w:val="en-CA"/>
        </w:rPr>
        <w:t>foliar fu</w:t>
      </w:r>
      <w:r w:rsidR="00C76D92">
        <w:rPr>
          <w:rFonts w:ascii="Times New Roman" w:eastAsia="Times New Roman" w:hAnsi="Times New Roman" w:cs="Times New Roman"/>
          <w:lang w:val="en-CA"/>
        </w:rPr>
        <w:t>ngicide</w:t>
      </w:r>
      <w:r w:rsidR="00C76D92" w:rsidRPr="00C76D92">
        <w:rPr>
          <w:rFonts w:ascii="Times New Roman" w:eastAsia="Times New Roman" w:hAnsi="Times New Roman" w:cs="Times New Roman"/>
          <w:lang w:val="en-CA"/>
        </w:rPr>
        <w:t xml:space="preserve"> </w:t>
      </w:r>
      <w:r w:rsidR="00C76D92">
        <w:rPr>
          <w:rFonts w:ascii="Times New Roman" w:eastAsia="Times New Roman" w:hAnsi="Times New Roman" w:cs="Times New Roman"/>
          <w:lang w:val="en-CA"/>
        </w:rPr>
        <w:t>to control</w:t>
      </w:r>
      <w:r w:rsidR="00C76D92" w:rsidRPr="00C76D92">
        <w:rPr>
          <w:rFonts w:ascii="Times New Roman" w:eastAsia="Times New Roman" w:hAnsi="Times New Roman" w:cs="Times New Roman"/>
          <w:lang w:val="en-CA"/>
        </w:rPr>
        <w:t xml:space="preserve"> </w:t>
      </w:r>
      <w:r w:rsidR="00C76D92">
        <w:rPr>
          <w:rFonts w:ascii="Times New Roman" w:eastAsia="Times New Roman" w:hAnsi="Times New Roman" w:cs="Times New Roman"/>
          <w:lang w:val="en-CA"/>
        </w:rPr>
        <w:t>the</w:t>
      </w:r>
      <w:r w:rsidR="007B1C51">
        <w:rPr>
          <w:rFonts w:ascii="Times New Roman" w:eastAsia="Times New Roman" w:hAnsi="Times New Roman" w:cs="Times New Roman"/>
          <w:lang w:val="en-CA"/>
        </w:rPr>
        <w:t xml:space="preserve"> powdery m</w:t>
      </w:r>
      <w:r w:rsidR="00C76D92" w:rsidRPr="00C76D92">
        <w:rPr>
          <w:rFonts w:ascii="Times New Roman" w:eastAsia="Times New Roman" w:hAnsi="Times New Roman" w:cs="Times New Roman"/>
          <w:lang w:val="en-CA"/>
        </w:rPr>
        <w:t xml:space="preserve">ildew on </w:t>
      </w:r>
      <w:r w:rsidR="00C76D92">
        <w:rPr>
          <w:rFonts w:ascii="Times New Roman" w:eastAsia="Times New Roman" w:hAnsi="Times New Roman" w:cs="Times New Roman"/>
          <w:lang w:val="en-CA"/>
        </w:rPr>
        <w:t>both</w:t>
      </w:r>
      <w:r w:rsidR="007B1C51">
        <w:rPr>
          <w:rFonts w:ascii="Times New Roman" w:eastAsia="Times New Roman" w:hAnsi="Times New Roman" w:cs="Times New Roman"/>
          <w:lang w:val="en-CA"/>
        </w:rPr>
        <w:t xml:space="preserve"> c</w:t>
      </w:r>
      <w:r w:rsidR="00C76D92" w:rsidRPr="00C76D92">
        <w:rPr>
          <w:rFonts w:ascii="Times New Roman" w:eastAsia="Times New Roman" w:hAnsi="Times New Roman" w:cs="Times New Roman"/>
          <w:lang w:val="en-CA"/>
        </w:rPr>
        <w:t>rops</w:t>
      </w:r>
      <w:r w:rsidR="00C76D92">
        <w:rPr>
          <w:rFonts w:ascii="Times New Roman" w:eastAsia="Times New Roman" w:hAnsi="Times New Roman" w:cs="Times New Roman"/>
          <w:lang w:val="en-CA"/>
        </w:rPr>
        <w:t>.</w:t>
      </w:r>
    </w:p>
    <w:p w14:paraId="62C45416" w14:textId="1FF875CD" w:rsidR="00FF1271" w:rsidRDefault="00833F6A" w:rsidP="00833F6A">
      <w:pPr>
        <w:pStyle w:val="FirstParagraph"/>
        <w:spacing w:line="360" w:lineRule="auto"/>
      </w:pPr>
      <w:del w:id="380" w:author="Jeff Norrie" w:date="2018-10-30T22:23:00Z">
        <w:r w:rsidDel="005A4A3D">
          <w:br/>
          <w:delText> </w:delText>
        </w:r>
        <w:r w:rsidDel="005A4A3D">
          <w:br/>
          <w:delText> </w:delText>
        </w:r>
        <w:r w:rsidDel="005A4A3D">
          <w:br/>
        </w:r>
      </w:del>
      <w:r>
        <w:rPr>
          <w:i/>
        </w:rPr>
        <w:t>Plant productivity</w:t>
      </w:r>
      <w:r>
        <w:br/>
      </w:r>
      <w:r w:rsidR="00070318">
        <w:t>Tomato and pepper experiments were harvested on March 29</w:t>
      </w:r>
      <w:r w:rsidR="00070318" w:rsidRPr="00070318">
        <w:rPr>
          <w:vertAlign w:val="superscript"/>
        </w:rPr>
        <w:t>th</w:t>
      </w:r>
      <w:r w:rsidR="00070318">
        <w:t xml:space="preserve"> 2016. P</w:t>
      </w:r>
      <w:r>
        <w:t>lant productivity was assessed by measuring</w:t>
      </w:r>
      <w:r w:rsidR="00FA5D3E">
        <w:t xml:space="preserve"> the following</w:t>
      </w:r>
      <w:r>
        <w:t xml:space="preserve"> traits</w:t>
      </w:r>
      <w:r w:rsidR="00FA5D3E">
        <w:t xml:space="preserve">: </w:t>
      </w:r>
      <w:r>
        <w:t>fruit number, fruit weight, shoots f</w:t>
      </w:r>
      <w:r w:rsidR="00FA5D3E">
        <w:t>resh weight and roots fresh weight</w:t>
      </w:r>
      <w:r>
        <w:t xml:space="preserve"> on three plants chosen randomly per tray (for each treatment [fertilization/control], </w:t>
      </w:r>
      <w:r w:rsidR="00FA5D3E">
        <w:t>crop</w:t>
      </w:r>
      <w:r>
        <w:t>s [tomato/pepper] and block [eight blocks]) for a total of 96 samples. In addition, both shoots and roots were dried in a 70 degrees drying oven, and dry weights were measured after 48 hours. Together, these traits are expected to represent well the plant overall productivity.</w:t>
      </w:r>
      <w:r>
        <w:br/>
        <w:t> </w:t>
      </w:r>
      <w:r>
        <w:br/>
        <w:t> </w:t>
      </w:r>
      <w:del w:id="381" w:author="Jeff Norrie" w:date="2018-10-30T22:24:00Z">
        <w:r w:rsidDel="005A4A3D">
          <w:br/>
        </w:r>
      </w:del>
      <w:r>
        <w:rPr>
          <w:i/>
        </w:rPr>
        <w:t>Sample preparation, DNA extraction and High throughput sequencing</w:t>
      </w:r>
      <w:r>
        <w:br/>
      </w:r>
      <w:del w:id="382" w:author="Jeff Norrie" w:date="2018-10-30T22:24:00Z">
        <w:r w:rsidDel="005A4A3D">
          <w:delText>We sampled s</w:delText>
        </w:r>
      </w:del>
      <w:ins w:id="383" w:author="Jeff Norrie" w:date="2018-10-30T22:24:00Z">
        <w:r w:rsidR="005A4A3D">
          <w:t>S</w:t>
        </w:r>
      </w:ins>
      <w:r>
        <w:t>oil</w:t>
      </w:r>
      <w:del w:id="384" w:author="Jeff Norrie" w:date="2018-10-30T22:24:00Z">
        <w:r w:rsidR="00FA5D3E" w:rsidDel="005A4A3D">
          <w:delText>s</w:delText>
        </w:r>
      </w:del>
      <w:r>
        <w:t xml:space="preserve"> and root</w:t>
      </w:r>
      <w:ins w:id="385" w:author="Jeff Norrie" w:date="2018-10-30T22:24:00Z">
        <w:r w:rsidR="005A4A3D">
          <w:t xml:space="preserve"> </w:t>
        </w:r>
      </w:ins>
      <w:r w:rsidR="00FA5D3E">
        <w:t>s</w:t>
      </w:r>
      <w:ins w:id="386" w:author="Jeff Norrie" w:date="2018-10-30T22:24:00Z">
        <w:r w:rsidR="005A4A3D">
          <w:t>amples were taken</w:t>
        </w:r>
      </w:ins>
      <w:r w:rsidR="00FA5D3E">
        <w:t xml:space="preserve"> for both experiments. </w:t>
      </w:r>
      <w:commentRangeStart w:id="387"/>
      <w:r w:rsidR="00FA5D3E">
        <w:t>Soil</w:t>
      </w:r>
      <w:commentRangeEnd w:id="387"/>
      <w:r w:rsidR="001A52B9">
        <w:rPr>
          <w:rStyle w:val="CommentReference"/>
        </w:rPr>
        <w:commentReference w:id="387"/>
      </w:r>
      <w:r w:rsidR="00FA5D3E">
        <w:t xml:space="preserve"> DNA was extracted using </w:t>
      </w:r>
      <w:proofErr w:type="spellStart"/>
      <w:r w:rsidR="00FA5D3E" w:rsidRPr="00FA5D3E">
        <w:rPr>
          <w:rFonts w:ascii="Times New Roman" w:eastAsia="Times New Roman" w:hAnsi="Times New Roman" w:cs="Times New Roman"/>
          <w:iCs/>
          <w:lang w:val="en-CA"/>
        </w:rPr>
        <w:t>NucleoSpin</w:t>
      </w:r>
      <w:proofErr w:type="spellEnd"/>
      <w:r w:rsidR="00FA5D3E" w:rsidRPr="00FA5D3E">
        <w:rPr>
          <w:rFonts w:ascii="Times New Roman" w:eastAsia="Times New Roman" w:hAnsi="Times New Roman" w:cs="Times New Roman"/>
          <w:lang w:val="en-CA"/>
        </w:rPr>
        <w:t xml:space="preserve">® </w:t>
      </w:r>
      <w:r w:rsidR="00FA5D3E" w:rsidRPr="00FA5D3E">
        <w:rPr>
          <w:rFonts w:ascii="Times New Roman" w:eastAsia="Times New Roman" w:hAnsi="Times New Roman" w:cs="Times New Roman"/>
          <w:iCs/>
          <w:lang w:val="en-CA"/>
        </w:rPr>
        <w:t xml:space="preserve">Soil </w:t>
      </w:r>
      <w:r w:rsidR="00FA5D3E">
        <w:rPr>
          <w:rFonts w:ascii="Times New Roman" w:eastAsia="Times New Roman" w:hAnsi="Times New Roman" w:cs="Times New Roman"/>
          <w:iCs/>
          <w:lang w:val="en-CA"/>
        </w:rPr>
        <w:t xml:space="preserve">DNA extraction </w:t>
      </w:r>
      <w:r w:rsidR="00FA5D3E" w:rsidRPr="00FA5D3E">
        <w:rPr>
          <w:rFonts w:ascii="Times New Roman" w:eastAsia="Times New Roman" w:hAnsi="Times New Roman" w:cs="Times New Roman"/>
          <w:iCs/>
          <w:lang w:val="en-CA"/>
        </w:rPr>
        <w:t>kit</w:t>
      </w:r>
      <w:r w:rsidR="00FA5D3E" w:rsidRPr="00FA5D3E">
        <w:rPr>
          <w:rFonts w:ascii="Times New Roman" w:eastAsia="Times New Roman" w:hAnsi="Times New Roman" w:cs="Times New Roman"/>
          <w:lang w:val="en-CA"/>
        </w:rPr>
        <w:t xml:space="preserve"> </w:t>
      </w:r>
      <w:r w:rsidR="00FA5D3E">
        <w:rPr>
          <w:rFonts w:ascii="Times New Roman" w:eastAsia="Times New Roman" w:hAnsi="Times New Roman" w:cs="Times New Roman"/>
          <w:lang w:val="en-CA"/>
        </w:rPr>
        <w:t>(</w:t>
      </w:r>
      <w:proofErr w:type="spellStart"/>
      <w:r w:rsidR="00FA5D3E">
        <w:rPr>
          <w:rFonts w:ascii="Times New Roman" w:eastAsia="Times New Roman" w:hAnsi="Times New Roman" w:cs="Times New Roman"/>
          <w:lang w:val="en-CA"/>
        </w:rPr>
        <w:t>Macherey</w:t>
      </w:r>
      <w:proofErr w:type="spellEnd"/>
      <w:r w:rsidR="00FA5D3E">
        <w:rPr>
          <w:rFonts w:ascii="Times New Roman" w:eastAsia="Times New Roman" w:hAnsi="Times New Roman" w:cs="Times New Roman"/>
          <w:lang w:val="en-CA"/>
        </w:rPr>
        <w:t xml:space="preserve">-Nagel, </w:t>
      </w:r>
      <w:proofErr w:type="spellStart"/>
      <w:r w:rsidR="00FA5D3E">
        <w:rPr>
          <w:rFonts w:ascii="Times New Roman" w:eastAsia="Times New Roman" w:hAnsi="Times New Roman" w:cs="Times New Roman"/>
          <w:lang w:val="en-CA"/>
        </w:rPr>
        <w:t>BioLinx</w:t>
      </w:r>
      <w:proofErr w:type="spellEnd"/>
      <w:r w:rsidR="00FA5D3E">
        <w:rPr>
          <w:rFonts w:ascii="Times New Roman" w:eastAsia="Times New Roman" w:hAnsi="Times New Roman" w:cs="Times New Roman"/>
          <w:lang w:val="en-CA"/>
        </w:rPr>
        <w:t xml:space="preserve">, ON) on </w:t>
      </w:r>
      <w:r w:rsidR="00FA5D3E">
        <w:t>250 mg of soils</w:t>
      </w:r>
      <w:r w:rsidR="00C94B77">
        <w:t>, following the manufacturer’s instructions</w:t>
      </w:r>
      <w:r w:rsidR="00FA5D3E">
        <w:rPr>
          <w:rFonts w:ascii="Times New Roman" w:eastAsia="Times New Roman" w:hAnsi="Times New Roman" w:cs="Times New Roman"/>
          <w:lang w:val="en-CA"/>
        </w:rPr>
        <w:t xml:space="preserve">. </w:t>
      </w:r>
      <w:r>
        <w:t xml:space="preserve">Roots were first washed with </w:t>
      </w:r>
      <w:r w:rsidR="00FA5D3E">
        <w:t xml:space="preserve">tap water and rinsed with </w:t>
      </w:r>
      <w:r>
        <w:t>sterile water</w:t>
      </w:r>
      <w:r w:rsidR="00C94B77">
        <w:t>.</w:t>
      </w:r>
      <w:r>
        <w:t xml:space="preserve"> </w:t>
      </w:r>
      <w:r w:rsidR="00C94B77">
        <w:t>S</w:t>
      </w:r>
      <w:r w:rsidR="00FA5D3E">
        <w:t>ub-sample</w:t>
      </w:r>
      <w:r w:rsidR="00C94B77">
        <w:t>s</w:t>
      </w:r>
      <w:r w:rsidR="00FA5D3E">
        <w:t xml:space="preserve"> </w:t>
      </w:r>
      <w:r w:rsidR="00C94B77">
        <w:t>of 100 mg of shopped roots were subjected to</w:t>
      </w:r>
      <w:r w:rsidR="00FA5D3E">
        <w:t xml:space="preserve"> </w:t>
      </w:r>
      <w:r>
        <w:t>DNA extract</w:t>
      </w:r>
      <w:r w:rsidR="00C94B77">
        <w:t>ion</w:t>
      </w:r>
      <w:r>
        <w:t xml:space="preserve"> using </w:t>
      </w:r>
      <w:proofErr w:type="spellStart"/>
      <w:r w:rsidR="00C94B77">
        <w:t>DNeasy</w:t>
      </w:r>
      <w:proofErr w:type="spellEnd"/>
      <w:r w:rsidR="00C94B77">
        <w:t xml:space="preserve"> Plant Mini kit (Qiagen, ON), following the manufacturer’s recommendations</w:t>
      </w:r>
      <w:r>
        <w:t xml:space="preserve">. Amplicon sequencing targeting </w:t>
      </w:r>
      <w:r w:rsidR="00C94B77">
        <w:t xml:space="preserve">bacterial </w:t>
      </w:r>
      <w:r>
        <w:t xml:space="preserve">16S </w:t>
      </w:r>
      <w:r>
        <w:lastRenderedPageBreak/>
        <w:t xml:space="preserve">rRNA gene and </w:t>
      </w:r>
      <w:r w:rsidR="00C94B77">
        <w:t xml:space="preserve">fungal </w:t>
      </w:r>
      <w:r>
        <w:t>ITS was performed on both root and soil samples.</w:t>
      </w:r>
      <w:r>
        <w:br/>
        <w:t> </w:t>
      </w:r>
      <w:r>
        <w:br/>
      </w:r>
      <w:r w:rsidR="00C94B77">
        <w:t>For fungal ITS</w:t>
      </w:r>
      <w:r>
        <w:t xml:space="preserve">, we used </w:t>
      </w:r>
      <w:r w:rsidR="00C94B77">
        <w:t>the following</w:t>
      </w:r>
      <w:r>
        <w:t xml:space="preserve"> primers</w:t>
      </w:r>
      <w:r w:rsidR="00C94B77">
        <w:t xml:space="preserve"> with the universal CS1 and CS2 adapters:</w:t>
      </w:r>
      <w:r>
        <w:t xml:space="preserve"> </w:t>
      </w:r>
      <w:r w:rsidR="00C94B77">
        <w:t>CS1_</w:t>
      </w:r>
      <w:r>
        <w:t xml:space="preserve">ITS3_KYO2 (5’-ACACTGACGA CATGGTTCT ACAGATGAAGAAC GYAGYRAA-3’) and </w:t>
      </w:r>
      <w:r w:rsidR="00C94B77">
        <w:t>CS2_</w:t>
      </w:r>
      <w:r>
        <w:t xml:space="preserve">ITS4_KYO3 (5’-TACGGT AGCAGAGACTT GGTCTCTBTTV CCKCTTCACTCG-3’) to produce a final amplicon size of </w:t>
      </w:r>
      <w:r w:rsidR="00C94B77">
        <w:t xml:space="preserve">approximately </w:t>
      </w:r>
      <w:r>
        <w:t>430bp</w:t>
      </w:r>
      <w:r w:rsidR="00C94B77">
        <w:t xml:space="preserve"> including adapters</w:t>
      </w:r>
      <w:r>
        <w:t xml:space="preserve">. </w:t>
      </w:r>
      <w:r>
        <w:br/>
        <w:t> </w:t>
      </w:r>
      <w:r>
        <w:br/>
        <w:t xml:space="preserve">Bacterial </w:t>
      </w:r>
      <w:r w:rsidR="00C94B77">
        <w:t xml:space="preserve">16S </w:t>
      </w:r>
      <w:r>
        <w:t>primers</w:t>
      </w:r>
      <w:r w:rsidR="00C94B77">
        <w:t xml:space="preserve"> with CS1 and CS2 universal adapters at 5’ ends of</w:t>
      </w:r>
      <w:r>
        <w:t xml:space="preserve"> 341F (5’-CCTACGGG NGGCWGCAG-3’) and 805R (5’-GACTACC AGGGTATC TAATC-3’)</w:t>
      </w:r>
      <w:r w:rsidR="00C94B77">
        <w:t>, respe</w:t>
      </w:r>
      <w:del w:id="388" w:author="Bachar Blal" w:date="2018-11-19T12:33:00Z">
        <w:r w:rsidR="00C94B77" w:rsidDel="001A52B9">
          <w:delText>r</w:delText>
        </w:r>
      </w:del>
      <w:r w:rsidR="00C94B77">
        <w:t>ctively</w:t>
      </w:r>
      <w:r w:rsidR="00281238">
        <w:t>, were used to</w:t>
      </w:r>
      <w:r>
        <w:t xml:space="preserve"> produc</w:t>
      </w:r>
      <w:r w:rsidR="00281238">
        <w:t>e</w:t>
      </w:r>
      <w:r>
        <w:t xml:space="preserve"> a final amplicon size of </w:t>
      </w:r>
      <w:r w:rsidR="00281238">
        <w:t xml:space="preserve">approximately </w:t>
      </w:r>
      <w:r>
        <w:t>46</w:t>
      </w:r>
      <w:r w:rsidR="00281238">
        <w:t xml:space="preserve">0 </w:t>
      </w:r>
      <w:proofErr w:type="spellStart"/>
      <w:r>
        <w:t>b</w:t>
      </w:r>
      <w:r w:rsidR="00281238">
        <w:t>p</w:t>
      </w:r>
      <w:proofErr w:type="spellEnd"/>
      <w:r>
        <w:t xml:space="preserve"> and targeting specifically the bacterial V3-V4 region of the 16S ribosomal gene </w:t>
      </w:r>
      <w:proofErr w:type="spellStart"/>
      <w:r>
        <w:t>Toju</w:t>
      </w:r>
      <w:proofErr w:type="spellEnd"/>
      <w:r>
        <w:t xml:space="preserve"> et al. (2012). </w:t>
      </w:r>
      <w:r>
        <w:br/>
        <w:t> </w:t>
      </w:r>
      <w:r>
        <w:br/>
        <w:t xml:space="preserve">DNA samples were then barcoded, pooled and sequenced (2X300bp, paired-end) using an Illumina </w:t>
      </w:r>
      <w:proofErr w:type="spellStart"/>
      <w:r>
        <w:t>MiSeq</w:t>
      </w:r>
      <w:proofErr w:type="spellEnd"/>
      <w:r>
        <w:t xml:space="preserve"> sequencer </w:t>
      </w:r>
      <w:r w:rsidR="00281238">
        <w:t>using a commercial service provided by</w:t>
      </w:r>
      <w:r>
        <w:t xml:space="preserve"> the Genome Quebec Innovation Centre (Montreal, </w:t>
      </w:r>
      <w:r w:rsidR="00281238">
        <w:t>QC</w:t>
      </w:r>
      <w:r>
        <w:t>). Sequences were demultiplexed by the sequencing facility and further processed as described below.</w:t>
      </w:r>
      <w:r>
        <w:br/>
        <w:t> </w:t>
      </w:r>
      <w:r>
        <w:br/>
        <w:t> </w:t>
      </w:r>
      <w:r>
        <w:br/>
      </w:r>
      <w:r>
        <w:rPr>
          <w:i/>
        </w:rPr>
        <w:t>Bioinformatics</w:t>
      </w:r>
      <w:r>
        <w:br/>
        <w:t>All bioinformatics, statistical, and graphical analyses further described were performed in R 3.4.4 (R Core Team 2018) and detailed scripts are available here (</w:t>
      </w:r>
      <w:hyperlink r:id="rId10">
        <w:r>
          <w:rPr>
            <w:rStyle w:val="Hyperlink"/>
          </w:rPr>
          <w:t>https://github.com/seb951/Acadian_Seaplants</w:t>
        </w:r>
      </w:hyperlink>
      <w:r>
        <w:t>).</w:t>
      </w:r>
      <w:r>
        <w:br/>
        <w:t> </w:t>
      </w:r>
      <w:r>
        <w:br/>
        <w:t xml:space="preserve">We used the </w:t>
      </w:r>
      <w:r>
        <w:rPr>
          <w:rStyle w:val="VerbatimChar"/>
        </w:rPr>
        <w:t>R</w:t>
      </w:r>
      <w:r>
        <w:t xml:space="preserve"> package </w:t>
      </w:r>
      <w:r>
        <w:rPr>
          <w:rStyle w:val="VerbatimChar"/>
        </w:rPr>
        <w:t>dada2</w:t>
      </w:r>
      <w:r>
        <w:t xml:space="preserve"> Callahan et al. (2016) to infer </w:t>
      </w:r>
      <w:r>
        <w:rPr>
          <w:i/>
        </w:rPr>
        <w:t>Amplicon Sequence Variants (ASVs)</w:t>
      </w:r>
      <w:r>
        <w:t xml:space="preserve">. </w:t>
      </w:r>
      <w:r>
        <w:rPr>
          <w:rStyle w:val="VerbatimChar"/>
        </w:rPr>
        <w:t>Dada2</w:t>
      </w:r>
      <w:r>
        <w:t xml:space="preserve"> offers accurate sample inference from amplicon data with single-nucleotide resolution in an open source (R) environments. Unlike the Operational Taxonomic Unit (OTU) approach (e.g. Schloss et al. (2009), </w:t>
      </w:r>
      <w:proofErr w:type="spellStart"/>
      <w:r>
        <w:t>Caporaso</w:t>
      </w:r>
      <w:proofErr w:type="spellEnd"/>
      <w:r>
        <w:t xml:space="preserve"> et al. (2010)), ASV are not treated as cluster of sequences defined with an </w:t>
      </w:r>
      <w:r>
        <w:rPr>
          <w:i/>
        </w:rPr>
        <w:t>ad hoc</w:t>
      </w:r>
      <w:r>
        <w:t xml:space="preserve"> sequence similarity threshold, thus allowing sequences and abundance counts to be </w:t>
      </w:r>
      <w:r>
        <w:lastRenderedPageBreak/>
        <w:t>compared among studies Callahan et al. (2016).</w:t>
      </w:r>
      <w:r>
        <w:br/>
        <w:t> </w:t>
      </w:r>
      <w:r>
        <w:br/>
        <w:t xml:space="preserve">First, sequences were trimmed following strict quality thresholds (see parameter details in the accompanying </w:t>
      </w:r>
      <w:r>
        <w:rPr>
          <w:rStyle w:val="VerbatimChar"/>
        </w:rPr>
        <w:t>R</w:t>
      </w:r>
      <w:r>
        <w:t xml:space="preserve"> scripts). Following this, we applied the error model algorithm of </w:t>
      </w:r>
      <w:r>
        <w:rPr>
          <w:rStyle w:val="VerbatimChar"/>
        </w:rPr>
        <w:t>dada2</w:t>
      </w:r>
      <w:r>
        <w:t xml:space="preserve"> which incorporates quality information after filtering, unlike other OTU based methods. Then dereplication, sample inference, merging of paired end reads and removal of chimera reads were performed in order to obtain a sequence (ASVs) table of abundance per sample. Taxonomy was also assigned using the Ribosomal Database Project (RDP) Naive Bayesian Classifier algorithm from Wang et al. (2007). Depending on support (minimum bootstrap support of 80), we assigned taxonomy from Kingdom to species. We used the </w:t>
      </w:r>
      <w:proofErr w:type="spellStart"/>
      <w:r>
        <w:t>silva</w:t>
      </w:r>
      <w:proofErr w:type="spellEnd"/>
      <w:r>
        <w:t xml:space="preserve"> database formatted for </w:t>
      </w:r>
      <w:r>
        <w:rPr>
          <w:rStyle w:val="VerbatimChar"/>
        </w:rPr>
        <w:t>dada2</w:t>
      </w:r>
      <w:r>
        <w:t xml:space="preserve"> to infer bacterial taxa Callahan (2018). We used the Community (2018) </w:t>
      </w:r>
      <w:proofErr w:type="spellStart"/>
      <w:r>
        <w:t>fasta</w:t>
      </w:r>
      <w:proofErr w:type="spellEnd"/>
      <w:r>
        <w:t xml:space="preserve"> release (including singletons) to infer fungal taxa after formatting it to the </w:t>
      </w:r>
      <w:r>
        <w:rPr>
          <w:rStyle w:val="VerbatimChar"/>
        </w:rPr>
        <w:t>dada2</w:t>
      </w:r>
      <w:r>
        <w:t xml:space="preserve"> format using a custom </w:t>
      </w:r>
      <w:r>
        <w:rPr>
          <w:rStyle w:val="VerbatimChar"/>
        </w:rPr>
        <w:t>R</w:t>
      </w:r>
      <w:r>
        <w:t xml:space="preserve"> script. The pipeline was run on a multithreaded (48 CPUs) computer infrastructure provided by </w:t>
      </w:r>
      <w:proofErr w:type="spellStart"/>
      <w:r>
        <w:t>Westgrid</w:t>
      </w:r>
      <w:proofErr w:type="spellEnd"/>
      <w:r>
        <w:t xml:space="preserve"> (</w:t>
      </w:r>
      <w:hyperlink r:id="rId11">
        <w:r>
          <w:rPr>
            <w:rStyle w:val="Hyperlink"/>
          </w:rPr>
          <w:t>https://www.westgrid.ca/support/systems/cedar</w:t>
        </w:r>
      </w:hyperlink>
      <w:r>
        <w:t>) and Compute Canada (www.computecanada.ca). Note that the pipeline was run separately for fungal-root, fungal-soil, bacteria-soil and bacteria-root samples given the markedly different type of amplicons, taxa and error models of each dataset.  </w:t>
      </w:r>
      <w:r>
        <w:br/>
        <w:t> </w:t>
      </w:r>
      <w:r>
        <w:br/>
      </w:r>
      <w:r>
        <w:rPr>
          <w:i/>
        </w:rPr>
        <w:t>Statistical analyses - plant productivity</w:t>
      </w:r>
      <w:r>
        <w:b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 </w:t>
      </w:r>
      <w:proofErr w:type="spellStart"/>
      <w:r>
        <w:rPr>
          <w:rStyle w:val="VerbatimChar"/>
        </w:rPr>
        <w:t>nlme</w:t>
      </w:r>
      <w:proofErr w:type="spellEnd"/>
      <w:r>
        <w:t xml:space="preserve"> Pinheiro et al. (2017), which are more appropriate than an Analysis of Variance (ANOVA) given the current block design (blocks and replicates nested within a block were treated as random variables). All six plant productivity measures were either square root or log transformed in order to help satisfy the assumption of normality of the residuals in the LMM statistical framework. For the variables </w:t>
      </w:r>
      <w:r>
        <w:rPr>
          <w:i/>
        </w:rPr>
        <w:t>fruit number</w:t>
      </w:r>
      <w:r>
        <w:t xml:space="preserve"> and </w:t>
      </w:r>
      <w:r>
        <w:rPr>
          <w:i/>
        </w:rPr>
        <w:t>average fruit weight</w:t>
      </w:r>
      <w:r>
        <w:t xml:space="preserve">, we also used a permutation-based 2-way ANOVA (Anderson &amp; Legendre </w:t>
      </w:r>
      <w:r>
        <w:lastRenderedPageBreak/>
        <w:t>(1999)) given that the residuals of the LMM were not normally distributed, and results were similar.</w:t>
      </w:r>
      <w:r>
        <w:br/>
        <w:t> </w:t>
      </w:r>
      <w:r>
        <w:br/>
        <w:t> </w:t>
      </w:r>
      <w:r>
        <w:br/>
      </w:r>
      <w:r>
        <w:rPr>
          <w:i/>
        </w:rPr>
        <w:t>Statistical analyses - microbial and fungal diversity</w:t>
      </w:r>
      <w:r>
        <w:br/>
      </w:r>
      <w:del w:id="389" w:author="Jeff Norrie" w:date="2018-10-30T22:28:00Z">
        <w:r w:rsidDel="00EF128E">
          <w:delText>We analysed separately f</w:delText>
        </w:r>
      </w:del>
      <w:ins w:id="390" w:author="Jeff Norrie" w:date="2018-10-30T22:28:00Z">
        <w:r w:rsidR="00EF128E">
          <w:t>F</w:t>
        </w:r>
      </w:ins>
      <w:r>
        <w:t>ungal-root, fungal-soil, bacterial-root and bacterial-soil ASV diversity</w:t>
      </w:r>
      <w:ins w:id="391" w:author="Jeff Norrie" w:date="2018-10-30T22:28:00Z">
        <w:r w:rsidR="00EF128E">
          <w:t xml:space="preserve"> was measured separately</w:t>
        </w:r>
      </w:ins>
      <w:r>
        <w:t>. For each of these four datasets, we removed samples that showed poor sequencing output and contained few ASVs. In order to do this, we summed the abundance of all ASVs for each sample (</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A</m:t>
            </m:r>
          </m:e>
        </m:nary>
        <m:r>
          <w:rPr>
            <w:rFonts w:ascii="Cambria Math" w:hAnsi="Cambria Math"/>
          </w:rPr>
          <m:t>SV</m:t>
        </m:r>
      </m:oMath>
      <w:r>
        <w:t>) and eliminated samples that had fewer that the mean sum (</w:t>
      </w:r>
      <m:oMath>
        <m:bar>
          <m:barPr>
            <m:pos m:val="top"/>
            <m:ctrlPr>
              <w:rPr>
                <w:rFonts w:ascii="Cambria Math" w:hAnsi="Cambria Math"/>
              </w:rPr>
            </m:ctrlPr>
          </m:bar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A</m:t>
                </m:r>
              </m:e>
            </m:nary>
            <m:r>
              <w:rPr>
                <w:rFonts w:ascii="Cambria Math" w:hAnsi="Cambria Math"/>
              </w:rPr>
              <m:t>SV</m:t>
            </m:r>
          </m:e>
        </m:bar>
      </m:oMath>
      <w:r>
        <w:t>) - 4</w:t>
      </w:r>
      <m:oMath>
        <m:r>
          <w:rPr>
            <w:rFonts w:ascii="Cambria Math" w:hAnsi="Cambria Math"/>
          </w:rPr>
          <m:t>σ</m:t>
        </m:r>
      </m:oMath>
      <w:r>
        <w:t xml:space="preserve"> (four standard deviations). In addition, we removed ASVs from our dataset that were present in fewer than 5% of the samples (less than ten individuals in the soil samples, and less than five in the root samples). This was done to remove very rare ASVs which were unique to a block or replicate, but not found in the majority of a treatment.</w:t>
      </w:r>
      <w:r>
        <w:br/>
        <w:t> </w:t>
      </w:r>
      <w:r>
        <w:br/>
        <w:t xml:space="preserve">We then conducted community-based analyses looking at the effect of the fertilization treatment on the abundance ASV taxa in the tomato and pepper experiments. To reduce the complexity of the datasets, relative abundance of all taxa </w:t>
      </w:r>
      <w:del w:id="392" w:author="Bachar Blal" w:date="2018-11-19T11:45:00Z">
        <w:r w:rsidDel="00CD47BE">
          <w:delText xml:space="preserve">were </w:delText>
        </w:r>
      </w:del>
      <w:ins w:id="393" w:author="Bachar Blal" w:date="2018-11-19T11:45:00Z">
        <w:r w:rsidR="00CD47BE">
          <w:t xml:space="preserve">was </w:t>
        </w:r>
      </w:ins>
      <w:r>
        <w:t xml:space="preserve">calculated per family using the </w:t>
      </w:r>
      <w:r>
        <w:rPr>
          <w:rStyle w:val="VerbatimChar"/>
        </w:rPr>
        <w:t>R</w:t>
      </w:r>
      <w:r>
        <w:t xml:space="preserve"> package </w:t>
      </w:r>
      <w:proofErr w:type="spellStart"/>
      <w:r>
        <w:rPr>
          <w:rStyle w:val="VerbatimChar"/>
        </w:rPr>
        <w:t>dplyr</w:t>
      </w:r>
      <w:proofErr w:type="spellEnd"/>
      <w:r>
        <w:t xml:space="preserve"> Wickham et al. (2015). </w:t>
      </w:r>
      <w:proofErr w:type="spellStart"/>
      <w:r>
        <w:t>Barplots</w:t>
      </w:r>
      <w:proofErr w:type="spellEnd"/>
      <w:r>
        <w:t xml:space="preserve"> were drawn using </w:t>
      </w:r>
      <w:r>
        <w:rPr>
          <w:rStyle w:val="VerbatimChar"/>
        </w:rPr>
        <w:t>ggplot2</w:t>
      </w:r>
      <w:r>
        <w:t xml:space="preserve"> Wickham (2016) to </w:t>
      </w:r>
      <w:proofErr w:type="spellStart"/>
      <w:r>
        <w:t>vizualize</w:t>
      </w:r>
      <w:proofErr w:type="spellEnd"/>
      <w:r>
        <w:t xml:space="preserve"> communities. ASV (</w:t>
      </w:r>
      <m:oMath>
        <m:r>
          <w:rPr>
            <w:rFonts w:ascii="Cambria Math" w:hAnsi="Cambria Math"/>
          </w:rPr>
          <m:t>a</m:t>
        </m:r>
      </m:oMath>
      <w:r>
        <w:t xml:space="preserve">)-diversity was calculated for each sample using the inverse Simpson diversity index in </w:t>
      </w:r>
      <w:r>
        <w:rPr>
          <w:rStyle w:val="VerbatimChar"/>
        </w:rPr>
        <w:t>vegan</w:t>
      </w:r>
      <w:r>
        <w:t xml:space="preserve"> </w:t>
      </w:r>
      <w:proofErr w:type="spellStart"/>
      <w:r>
        <w:t>Oksanen</w:t>
      </w:r>
      <w:proofErr w:type="spellEnd"/>
      <w:r>
        <w:t xml:space="preserve"> et al. (2013). The effect of fertilization treatment, species (and planting for soil communities) were assessed using a linear mixed-effect (LMM) model in the R package </w:t>
      </w:r>
      <w:proofErr w:type="spellStart"/>
      <w:r>
        <w:rPr>
          <w:rStyle w:val="VerbatimChar"/>
        </w:rPr>
        <w:t>nlme</w:t>
      </w:r>
      <w:proofErr w:type="spellEnd"/>
      <w:r>
        <w:t xml:space="preserve"> Pinheiro et al. (2017), given the unbalanced, replicated block design. Alpha diversity was log transformed in order to help satisfy the assumption of normality of the residuals of the LMM statistical framework.</w:t>
      </w:r>
      <w:r>
        <w:br/>
        <w:t> </w:t>
      </w:r>
      <w:r>
        <w:br/>
        <w:t xml:space="preserve">Using the community matrix data of ASVs abundance, we performed </w:t>
      </w:r>
      <w:proofErr w:type="spellStart"/>
      <w:r>
        <w:t>PERmutational</w:t>
      </w:r>
      <w:proofErr w:type="spellEnd"/>
      <w:r>
        <w:t xml:space="preserve"> Multivariate </w:t>
      </w:r>
      <w:proofErr w:type="spellStart"/>
      <w:r>
        <w:t>ANalysis</w:t>
      </w:r>
      <w:proofErr w:type="spellEnd"/>
      <w:r>
        <w:t xml:space="preserve"> </w:t>
      </w:r>
      <w:proofErr w:type="gramStart"/>
      <w:r>
        <w:t>Of</w:t>
      </w:r>
      <w:proofErr w:type="gramEnd"/>
      <w:r>
        <w:t xml:space="preserve"> </w:t>
      </w:r>
      <w:proofErr w:type="spellStart"/>
      <w:r>
        <w:t>VAriance</w:t>
      </w:r>
      <w:proofErr w:type="spellEnd"/>
      <w:r>
        <w:t xml:space="preserve"> tests (PERMANOVA; Anderson (2001)) to identify relationships between the communities according to the experimental design. ASV </w:t>
      </w:r>
      <w:r>
        <w:lastRenderedPageBreak/>
        <w:t xml:space="preserve">abundance data was Hellinger-transformed and significance was assessed using 10,000 permutations in </w:t>
      </w:r>
      <w:r>
        <w:rPr>
          <w:rStyle w:val="VerbatimChar"/>
        </w:rPr>
        <w:t>vegan</w:t>
      </w:r>
      <w:r>
        <w:t xml:space="preserve"> </w:t>
      </w:r>
      <w:proofErr w:type="spellStart"/>
      <w:r>
        <w:t>Oksanen</w:t>
      </w:r>
      <w:proofErr w:type="spellEnd"/>
      <w:r>
        <w:t xml:space="preserve"> et al. (2013). Blocks and replicates nested within blocks were factored as strata (blocks) in the model.</w:t>
      </w:r>
      <w:r>
        <w:br/>
        <w:t> </w:t>
      </w:r>
      <w:r>
        <w:br/>
        <w:t xml:space="preserve">We also performed canonical correspondence analyses (CCAs) using Hellinger-transformed ASV abundance data in </w:t>
      </w:r>
      <w:r>
        <w:rPr>
          <w:rStyle w:val="VerbatimChar"/>
        </w:rPr>
        <w:t>vegan</w:t>
      </w:r>
      <w:r>
        <w:t xml:space="preserve"> </w:t>
      </w:r>
      <w:proofErr w:type="spellStart"/>
      <w:r>
        <w:t>Oksanen</w:t>
      </w:r>
      <w:proofErr w:type="spellEnd"/>
      <w:r>
        <w:t xml:space="preserve"> et al. (2013) to visually assess (</w:t>
      </w:r>
      <w:r>
        <w:rPr>
          <w:i/>
        </w:rPr>
        <w:t>species</w:t>
      </w:r>
      <w:r>
        <w:t xml:space="preserve"> scaling based on ASV matrix) the grouping of samples, ASVs and their association with productivity variables. Data were </w:t>
      </w:r>
      <w:proofErr w:type="spellStart"/>
      <w:r>
        <w:t>analysed</w:t>
      </w:r>
      <w:proofErr w:type="spellEnd"/>
      <w:r>
        <w:t xml:space="preserve"> separately for fungal-root, fungal-soil, bacterial-root and bacterial-soil, but also according to species (tomato/pepper), given that analyses of </w:t>
      </w:r>
      <m:oMath>
        <m:r>
          <w:rPr>
            <w:rFonts w:ascii="Cambria Math" w:hAnsi="Cambria Math"/>
          </w:rPr>
          <m:t>a</m:t>
        </m:r>
      </m:oMath>
      <w:r>
        <w:t xml:space="preserve"> diversity showed that tomato and pepper were markedly different. This gave a total of eight CCAs. Data were constrained based on four of the productivity measures (fruit number, average fruits weight, shoots fresh weight, roots fresh weight). We excluded the shoot &amp; root dry weights as constraints to simplify the model and given that they were highly correlated with the fresh </w:t>
      </w:r>
      <w:del w:id="394" w:author="Jeff Norrie" w:date="2018-10-30T22:29:00Z">
        <w:r w:rsidDel="00CA768F">
          <w:delText>weigth</w:delText>
        </w:r>
      </w:del>
      <w:ins w:id="395" w:author="Jeff Norrie" w:date="2018-10-30T22:29:00Z">
        <w:r w:rsidR="00CA768F">
          <w:t>weight</w:t>
        </w:r>
      </w:ins>
      <w:r>
        <w:t xml:space="preserve"> already included as constraints (</w:t>
      </w:r>
      <m:oMath>
        <m:sSup>
          <m:sSupPr>
            <m:ctrlPr>
              <w:rPr>
                <w:rFonts w:ascii="Cambria Math" w:hAnsi="Cambria Math"/>
              </w:rPr>
            </m:ctrlPr>
          </m:sSupPr>
          <m:e>
            <m:r>
              <w:rPr>
                <w:rFonts w:ascii="Cambria Math" w:hAnsi="Cambria Math"/>
              </w:rPr>
              <m:t>r</m:t>
            </m:r>
          </m:e>
          <m:sup>
            <m:r>
              <w:rPr>
                <w:rFonts w:ascii="Cambria Math" w:hAnsi="Cambria Math"/>
              </w:rPr>
              <m:t>2</m:t>
            </m:r>
          </m:sup>
        </m:sSup>
      </m:oMath>
      <w:r>
        <w:t>=0.98 and 0.76 for shoot dry/fresh weights and root dry/fresh weights, respectively).  </w:t>
      </w:r>
      <w:r>
        <w:br/>
        <w:t> </w:t>
      </w:r>
      <w:r>
        <w:br/>
        <w:t xml:space="preserve">Finally, we attempted to identify candidate ASVs positively associated with productivity. As such, we identified the ten ASVs most positively associated with the measures of fruit number, shoots fresh weight and roots fresh weight from each canonical correspondence analysis for a total of 40 fungal and 40 bacterial candidates ASVs. We aligned candidate sequences from these candidates ASVs using the Bioconductor </w:t>
      </w:r>
      <w:r>
        <w:rPr>
          <w:rStyle w:val="VerbatimChar"/>
        </w:rPr>
        <w:t>R</w:t>
      </w:r>
      <w:r>
        <w:t xml:space="preserve"> package </w:t>
      </w:r>
      <w:r>
        <w:rPr>
          <w:rStyle w:val="VerbatimChar"/>
        </w:rPr>
        <w:t>decipher</w:t>
      </w:r>
      <w:r>
        <w:t xml:space="preserve"> Wright (2016) and build pairwise distances matrices using a JC69 substitution models of DNA sequence evolution (equal base frequencies, Jukes &amp; Cantor (1969)) in </w:t>
      </w:r>
      <w:proofErr w:type="spellStart"/>
      <w:r>
        <w:rPr>
          <w:rStyle w:val="VerbatimChar"/>
        </w:rPr>
        <w:t>phangorn</w:t>
      </w:r>
      <w:proofErr w:type="spellEnd"/>
      <w:r>
        <w:t xml:space="preserve"> </w:t>
      </w:r>
      <w:proofErr w:type="spellStart"/>
      <w:r>
        <w:t>Schliep</w:t>
      </w:r>
      <w:proofErr w:type="spellEnd"/>
      <w:r>
        <w:t xml:space="preserve"> (2010). Phylogenetic trees for bacteria and fungi were plotted using </w:t>
      </w:r>
      <w:r>
        <w:rPr>
          <w:rStyle w:val="VerbatimChar"/>
        </w:rPr>
        <w:t>ape</w:t>
      </w:r>
      <w:r>
        <w:t xml:space="preserve"> Paradis, Claude &amp; Strimmer (2004). This permitted to identify if similar candidate ASVs were found under different experimental conditions (soil/root, pepper/tomato), thus reinforcing their role in productivity increase, and decreasing the change that these are false positive.</w:t>
      </w:r>
      <w:r>
        <w:br/>
        <w:t>   </w:t>
      </w:r>
    </w:p>
    <w:p w14:paraId="20DAA93C" w14:textId="77777777" w:rsidR="00FF1271" w:rsidRDefault="00833F6A" w:rsidP="00833F6A">
      <w:pPr>
        <w:pStyle w:val="Heading1"/>
        <w:spacing w:line="360" w:lineRule="auto"/>
      </w:pPr>
      <w:bookmarkStart w:id="396" w:name="results"/>
      <w:bookmarkEnd w:id="396"/>
      <w:r>
        <w:lastRenderedPageBreak/>
        <w:t>RESULTS</w:t>
      </w:r>
    </w:p>
    <w:p w14:paraId="7F9B2315" w14:textId="77777777" w:rsidR="00FF1271" w:rsidRDefault="00833F6A" w:rsidP="00833F6A">
      <w:pPr>
        <w:pStyle w:val="FirstParagraph"/>
        <w:spacing w:line="360" w:lineRule="auto"/>
      </w:pPr>
      <w:r>
        <w:rPr>
          <w:i/>
        </w:rPr>
        <w:t>Soil characteristics</w:t>
      </w:r>
      <w:r>
        <w:t xml:space="preserve"> In Table 1, we present the soil characteristics.</w:t>
      </w:r>
      <w:r>
        <w:br/>
        <w:t> </w:t>
      </w:r>
    </w:p>
    <w:p w14:paraId="7D9DD6FC" w14:textId="77777777" w:rsidR="00FF1271" w:rsidRDefault="00833F6A" w:rsidP="00833F6A">
      <w:pPr>
        <w:pStyle w:val="TableCaption"/>
        <w:spacing w:line="360" w:lineRule="auto"/>
      </w:pPr>
      <w:r>
        <w:t>Table 1. Soil characteristics of the soil used for the experiment</w:t>
      </w:r>
    </w:p>
    <w:tbl>
      <w:tblPr>
        <w:tblW w:w="0" w:type="pct"/>
        <w:tblLook w:val="07E0" w:firstRow="1" w:lastRow="1" w:firstColumn="1" w:lastColumn="1" w:noHBand="1" w:noVBand="1"/>
      </w:tblPr>
      <w:tblGrid>
        <w:gridCol w:w="2944"/>
        <w:gridCol w:w="1662"/>
      </w:tblGrid>
      <w:tr w:rsidR="00FF1271" w14:paraId="0B60CDB6" w14:textId="77777777">
        <w:tc>
          <w:tcPr>
            <w:tcW w:w="0" w:type="auto"/>
            <w:tcBorders>
              <w:bottom w:val="single" w:sz="0" w:space="0" w:color="auto"/>
            </w:tcBorders>
            <w:vAlign w:val="bottom"/>
          </w:tcPr>
          <w:p w14:paraId="2B4D7337" w14:textId="77777777" w:rsidR="00FF1271" w:rsidRDefault="00833F6A" w:rsidP="00833F6A">
            <w:pPr>
              <w:pStyle w:val="Compact"/>
              <w:spacing w:line="360" w:lineRule="auto"/>
            </w:pPr>
            <w:r>
              <w:t>Soil Characteristics</w:t>
            </w:r>
          </w:p>
        </w:tc>
        <w:tc>
          <w:tcPr>
            <w:tcW w:w="0" w:type="auto"/>
            <w:tcBorders>
              <w:bottom w:val="single" w:sz="0" w:space="0" w:color="auto"/>
            </w:tcBorders>
            <w:vAlign w:val="bottom"/>
          </w:tcPr>
          <w:p w14:paraId="5549CD96" w14:textId="77777777" w:rsidR="00FF1271" w:rsidRDefault="00833F6A" w:rsidP="00833F6A">
            <w:pPr>
              <w:pStyle w:val="Compact"/>
              <w:spacing w:line="360" w:lineRule="auto"/>
              <w:jc w:val="right"/>
            </w:pPr>
            <w:r>
              <w:t>Average value</w:t>
            </w:r>
          </w:p>
        </w:tc>
      </w:tr>
      <w:tr w:rsidR="00FF1271" w14:paraId="79083745" w14:textId="77777777">
        <w:tc>
          <w:tcPr>
            <w:tcW w:w="0" w:type="auto"/>
          </w:tcPr>
          <w:p w14:paraId="1BC066E8" w14:textId="77777777" w:rsidR="00FF1271" w:rsidRDefault="00833F6A" w:rsidP="00833F6A">
            <w:pPr>
              <w:pStyle w:val="Compact"/>
              <w:spacing w:line="360" w:lineRule="auto"/>
            </w:pPr>
            <w:r>
              <w:t>pH</w:t>
            </w:r>
          </w:p>
        </w:tc>
        <w:tc>
          <w:tcPr>
            <w:tcW w:w="0" w:type="auto"/>
          </w:tcPr>
          <w:p w14:paraId="3F389711" w14:textId="77777777" w:rsidR="00FF1271" w:rsidRDefault="00833F6A" w:rsidP="00833F6A">
            <w:pPr>
              <w:pStyle w:val="Compact"/>
              <w:spacing w:line="360" w:lineRule="auto"/>
              <w:jc w:val="right"/>
            </w:pPr>
            <w:r>
              <w:t>6.01</w:t>
            </w:r>
          </w:p>
        </w:tc>
      </w:tr>
      <w:tr w:rsidR="00FF1271" w14:paraId="3FACE652" w14:textId="77777777">
        <w:tc>
          <w:tcPr>
            <w:tcW w:w="0" w:type="auto"/>
          </w:tcPr>
          <w:p w14:paraId="4B3D58F0" w14:textId="77777777" w:rsidR="00FF1271" w:rsidRDefault="00833F6A" w:rsidP="00833F6A">
            <w:pPr>
              <w:pStyle w:val="Compact"/>
              <w:spacing w:line="360" w:lineRule="auto"/>
            </w:pPr>
            <w:r>
              <w:t>Conductivity (</w:t>
            </w:r>
            <w:proofErr w:type="spellStart"/>
            <w:r>
              <w:t>mmhos</w:t>
            </w:r>
            <w:proofErr w:type="spellEnd"/>
            <w:r>
              <w:t>/cm)</w:t>
            </w:r>
          </w:p>
        </w:tc>
        <w:tc>
          <w:tcPr>
            <w:tcW w:w="0" w:type="auto"/>
          </w:tcPr>
          <w:p w14:paraId="0B89C73B" w14:textId="77777777" w:rsidR="00FF1271" w:rsidRDefault="00833F6A" w:rsidP="00833F6A">
            <w:pPr>
              <w:pStyle w:val="Compact"/>
              <w:spacing w:line="360" w:lineRule="auto"/>
              <w:jc w:val="right"/>
            </w:pPr>
            <w:r>
              <w:t>0.68</w:t>
            </w:r>
          </w:p>
        </w:tc>
      </w:tr>
      <w:tr w:rsidR="00FF1271" w14:paraId="28FF0D8F" w14:textId="77777777">
        <w:tc>
          <w:tcPr>
            <w:tcW w:w="0" w:type="auto"/>
          </w:tcPr>
          <w:p w14:paraId="670CA0FE" w14:textId="77777777" w:rsidR="00FF1271" w:rsidRDefault="00833F6A" w:rsidP="00833F6A">
            <w:pPr>
              <w:pStyle w:val="Compact"/>
              <w:spacing w:line="360" w:lineRule="auto"/>
            </w:pPr>
            <w:r>
              <w:t>Nitrate (ppm N)</w:t>
            </w:r>
          </w:p>
        </w:tc>
        <w:tc>
          <w:tcPr>
            <w:tcW w:w="0" w:type="auto"/>
          </w:tcPr>
          <w:p w14:paraId="6A891BDE" w14:textId="77777777" w:rsidR="00FF1271" w:rsidRDefault="00833F6A" w:rsidP="00833F6A">
            <w:pPr>
              <w:pStyle w:val="Compact"/>
              <w:spacing w:line="360" w:lineRule="auto"/>
              <w:jc w:val="right"/>
            </w:pPr>
            <w:r>
              <w:t>62.40</w:t>
            </w:r>
          </w:p>
        </w:tc>
      </w:tr>
      <w:tr w:rsidR="00FF1271" w14:paraId="6A4E9DD3" w14:textId="77777777">
        <w:tc>
          <w:tcPr>
            <w:tcW w:w="0" w:type="auto"/>
          </w:tcPr>
          <w:p w14:paraId="5BB7EEBB" w14:textId="77777777" w:rsidR="00FF1271" w:rsidRDefault="00833F6A" w:rsidP="00833F6A">
            <w:pPr>
              <w:pStyle w:val="Compact"/>
              <w:spacing w:line="360" w:lineRule="auto"/>
            </w:pPr>
            <w:r>
              <w:t>Ammonium (ppm)</w:t>
            </w:r>
          </w:p>
        </w:tc>
        <w:tc>
          <w:tcPr>
            <w:tcW w:w="0" w:type="auto"/>
          </w:tcPr>
          <w:p w14:paraId="3A4E5639" w14:textId="77777777" w:rsidR="00FF1271" w:rsidRDefault="00833F6A" w:rsidP="00833F6A">
            <w:pPr>
              <w:pStyle w:val="Compact"/>
              <w:spacing w:line="360" w:lineRule="auto"/>
              <w:jc w:val="right"/>
            </w:pPr>
            <w:r>
              <w:t>0.09</w:t>
            </w:r>
          </w:p>
        </w:tc>
      </w:tr>
      <w:tr w:rsidR="00FF1271" w14:paraId="12500B90" w14:textId="77777777">
        <w:tc>
          <w:tcPr>
            <w:tcW w:w="0" w:type="auto"/>
          </w:tcPr>
          <w:p w14:paraId="65098EAD" w14:textId="77777777" w:rsidR="00FF1271" w:rsidRDefault="00833F6A" w:rsidP="00833F6A">
            <w:pPr>
              <w:pStyle w:val="Compact"/>
              <w:spacing w:line="360" w:lineRule="auto"/>
            </w:pPr>
            <w:r>
              <w:t>Phosphorus (ppm)</w:t>
            </w:r>
          </w:p>
        </w:tc>
        <w:tc>
          <w:tcPr>
            <w:tcW w:w="0" w:type="auto"/>
          </w:tcPr>
          <w:p w14:paraId="3AB379AF" w14:textId="77777777" w:rsidR="00FF1271" w:rsidRDefault="00833F6A" w:rsidP="00833F6A">
            <w:pPr>
              <w:pStyle w:val="Compact"/>
              <w:spacing w:line="360" w:lineRule="auto"/>
              <w:jc w:val="right"/>
            </w:pPr>
            <w:r>
              <w:t>0.41</w:t>
            </w:r>
          </w:p>
        </w:tc>
      </w:tr>
      <w:tr w:rsidR="00FF1271" w14:paraId="2A335E30" w14:textId="77777777">
        <w:tc>
          <w:tcPr>
            <w:tcW w:w="0" w:type="auto"/>
          </w:tcPr>
          <w:p w14:paraId="23D856C0" w14:textId="77777777" w:rsidR="00FF1271" w:rsidRDefault="00833F6A" w:rsidP="00833F6A">
            <w:pPr>
              <w:pStyle w:val="Compact"/>
              <w:spacing w:line="360" w:lineRule="auto"/>
            </w:pPr>
            <w:r>
              <w:t>Potassium (ppm)</w:t>
            </w:r>
          </w:p>
        </w:tc>
        <w:tc>
          <w:tcPr>
            <w:tcW w:w="0" w:type="auto"/>
          </w:tcPr>
          <w:p w14:paraId="3D84C982" w14:textId="77777777" w:rsidR="00FF1271" w:rsidRDefault="00833F6A" w:rsidP="00833F6A">
            <w:pPr>
              <w:pStyle w:val="Compact"/>
              <w:spacing w:line="360" w:lineRule="auto"/>
              <w:jc w:val="right"/>
            </w:pPr>
            <w:r>
              <w:t>29.30</w:t>
            </w:r>
          </w:p>
        </w:tc>
      </w:tr>
      <w:tr w:rsidR="00FF1271" w14:paraId="04F38117" w14:textId="77777777">
        <w:tc>
          <w:tcPr>
            <w:tcW w:w="0" w:type="auto"/>
          </w:tcPr>
          <w:p w14:paraId="0FB128BD" w14:textId="77777777" w:rsidR="00FF1271" w:rsidRDefault="00833F6A" w:rsidP="00833F6A">
            <w:pPr>
              <w:pStyle w:val="Compact"/>
              <w:spacing w:line="360" w:lineRule="auto"/>
            </w:pPr>
            <w:r>
              <w:t>Calcium (ppm)</w:t>
            </w:r>
          </w:p>
        </w:tc>
        <w:tc>
          <w:tcPr>
            <w:tcW w:w="0" w:type="auto"/>
          </w:tcPr>
          <w:p w14:paraId="1A749136" w14:textId="77777777" w:rsidR="00FF1271" w:rsidRDefault="00833F6A" w:rsidP="00833F6A">
            <w:pPr>
              <w:pStyle w:val="Compact"/>
              <w:spacing w:line="360" w:lineRule="auto"/>
              <w:jc w:val="right"/>
            </w:pPr>
            <w:r>
              <w:t>64.40</w:t>
            </w:r>
          </w:p>
        </w:tc>
      </w:tr>
      <w:tr w:rsidR="00FF1271" w14:paraId="4C4EEC67" w14:textId="77777777">
        <w:tc>
          <w:tcPr>
            <w:tcW w:w="0" w:type="auto"/>
          </w:tcPr>
          <w:p w14:paraId="0CABF2E0" w14:textId="77777777" w:rsidR="00FF1271" w:rsidRDefault="00833F6A" w:rsidP="00833F6A">
            <w:pPr>
              <w:pStyle w:val="Compact"/>
              <w:spacing w:line="360" w:lineRule="auto"/>
            </w:pPr>
            <w:r>
              <w:t>Magnesium (ppm)</w:t>
            </w:r>
          </w:p>
        </w:tc>
        <w:tc>
          <w:tcPr>
            <w:tcW w:w="0" w:type="auto"/>
          </w:tcPr>
          <w:p w14:paraId="3B913299" w14:textId="77777777" w:rsidR="00FF1271" w:rsidRDefault="00833F6A" w:rsidP="00833F6A">
            <w:pPr>
              <w:pStyle w:val="Compact"/>
              <w:spacing w:line="360" w:lineRule="auto"/>
              <w:jc w:val="right"/>
            </w:pPr>
            <w:r>
              <w:t>13.80</w:t>
            </w:r>
          </w:p>
        </w:tc>
      </w:tr>
      <w:tr w:rsidR="00FF1271" w14:paraId="2F5F5520" w14:textId="77777777">
        <w:tc>
          <w:tcPr>
            <w:tcW w:w="0" w:type="auto"/>
          </w:tcPr>
          <w:p w14:paraId="0ACFF693" w14:textId="77777777" w:rsidR="00FF1271" w:rsidRDefault="00833F6A" w:rsidP="00833F6A">
            <w:pPr>
              <w:pStyle w:val="Compact"/>
              <w:spacing w:line="360" w:lineRule="auto"/>
            </w:pPr>
            <w:r>
              <w:t>Chloride (ppm)</w:t>
            </w:r>
          </w:p>
        </w:tc>
        <w:tc>
          <w:tcPr>
            <w:tcW w:w="0" w:type="auto"/>
          </w:tcPr>
          <w:p w14:paraId="67331FFF" w14:textId="77777777" w:rsidR="00FF1271" w:rsidRDefault="00833F6A" w:rsidP="00833F6A">
            <w:pPr>
              <w:pStyle w:val="Compact"/>
              <w:spacing w:line="360" w:lineRule="auto"/>
              <w:jc w:val="right"/>
            </w:pPr>
            <w:r>
              <w:t>28.50</w:t>
            </w:r>
          </w:p>
        </w:tc>
      </w:tr>
      <w:tr w:rsidR="00FF1271" w14:paraId="0A5E1186" w14:textId="77777777">
        <w:tc>
          <w:tcPr>
            <w:tcW w:w="0" w:type="auto"/>
          </w:tcPr>
          <w:p w14:paraId="77517E25" w14:textId="77777777" w:rsidR="00FF1271" w:rsidRDefault="00833F6A" w:rsidP="00833F6A">
            <w:pPr>
              <w:pStyle w:val="Compact"/>
              <w:spacing w:line="360" w:lineRule="auto"/>
            </w:pPr>
            <w:r>
              <w:t>Sulfate (ppm)</w:t>
            </w:r>
          </w:p>
        </w:tc>
        <w:tc>
          <w:tcPr>
            <w:tcW w:w="0" w:type="auto"/>
          </w:tcPr>
          <w:p w14:paraId="0C614343" w14:textId="77777777" w:rsidR="00FF1271" w:rsidRDefault="00833F6A" w:rsidP="00833F6A">
            <w:pPr>
              <w:pStyle w:val="Compact"/>
              <w:spacing w:line="360" w:lineRule="auto"/>
              <w:jc w:val="right"/>
            </w:pPr>
            <w:r>
              <w:t>19.30</w:t>
            </w:r>
          </w:p>
        </w:tc>
      </w:tr>
      <w:tr w:rsidR="00FF1271" w14:paraId="6D6C22C2" w14:textId="77777777">
        <w:tc>
          <w:tcPr>
            <w:tcW w:w="0" w:type="auto"/>
          </w:tcPr>
          <w:p w14:paraId="55D2ED49" w14:textId="77777777" w:rsidR="00FF1271" w:rsidRDefault="00833F6A" w:rsidP="00833F6A">
            <w:pPr>
              <w:pStyle w:val="Compact"/>
              <w:spacing w:line="360" w:lineRule="auto"/>
            </w:pPr>
            <w:r>
              <w:t>Sodium (ppm)</w:t>
            </w:r>
          </w:p>
        </w:tc>
        <w:tc>
          <w:tcPr>
            <w:tcW w:w="0" w:type="auto"/>
          </w:tcPr>
          <w:p w14:paraId="17E5FEC9" w14:textId="77777777" w:rsidR="00FF1271" w:rsidRDefault="00833F6A" w:rsidP="00833F6A">
            <w:pPr>
              <w:pStyle w:val="Compact"/>
              <w:spacing w:line="360" w:lineRule="auto"/>
              <w:jc w:val="right"/>
            </w:pPr>
            <w:r>
              <w:t>17.80</w:t>
            </w:r>
          </w:p>
        </w:tc>
      </w:tr>
      <w:tr w:rsidR="00FF1271" w14:paraId="54F3B9BB" w14:textId="77777777">
        <w:tc>
          <w:tcPr>
            <w:tcW w:w="0" w:type="auto"/>
          </w:tcPr>
          <w:p w14:paraId="687E6017" w14:textId="77777777" w:rsidR="00FF1271" w:rsidRDefault="00833F6A" w:rsidP="00833F6A">
            <w:pPr>
              <w:pStyle w:val="Compact"/>
              <w:spacing w:line="360" w:lineRule="auto"/>
            </w:pPr>
            <w:r>
              <w:t>Zinc (ppm)</w:t>
            </w:r>
          </w:p>
        </w:tc>
        <w:tc>
          <w:tcPr>
            <w:tcW w:w="0" w:type="auto"/>
          </w:tcPr>
          <w:p w14:paraId="533936AF" w14:textId="77777777" w:rsidR="00FF1271" w:rsidRDefault="00833F6A" w:rsidP="00833F6A">
            <w:pPr>
              <w:pStyle w:val="Compact"/>
              <w:spacing w:line="360" w:lineRule="auto"/>
              <w:jc w:val="right"/>
            </w:pPr>
            <w:r>
              <w:t>0.12</w:t>
            </w:r>
          </w:p>
        </w:tc>
      </w:tr>
      <w:tr w:rsidR="00FF1271" w14:paraId="01FF492E" w14:textId="77777777">
        <w:tc>
          <w:tcPr>
            <w:tcW w:w="0" w:type="auto"/>
          </w:tcPr>
          <w:p w14:paraId="252912D4" w14:textId="77777777" w:rsidR="00FF1271" w:rsidRDefault="00833F6A" w:rsidP="00833F6A">
            <w:pPr>
              <w:pStyle w:val="Compact"/>
              <w:spacing w:line="360" w:lineRule="auto"/>
            </w:pPr>
            <w:r>
              <w:t>Manganese (ppm)</w:t>
            </w:r>
          </w:p>
        </w:tc>
        <w:tc>
          <w:tcPr>
            <w:tcW w:w="0" w:type="auto"/>
          </w:tcPr>
          <w:p w14:paraId="33C404F7" w14:textId="77777777" w:rsidR="00FF1271" w:rsidRDefault="00833F6A" w:rsidP="00833F6A">
            <w:pPr>
              <w:pStyle w:val="Compact"/>
              <w:spacing w:line="360" w:lineRule="auto"/>
              <w:jc w:val="right"/>
            </w:pPr>
            <w:r>
              <w:t>0.06</w:t>
            </w:r>
          </w:p>
        </w:tc>
      </w:tr>
      <w:tr w:rsidR="00FF1271" w14:paraId="79D6E3BE" w14:textId="77777777">
        <w:tc>
          <w:tcPr>
            <w:tcW w:w="0" w:type="auto"/>
          </w:tcPr>
          <w:p w14:paraId="39A72E32" w14:textId="77777777" w:rsidR="00FF1271" w:rsidRDefault="00833F6A" w:rsidP="00833F6A">
            <w:pPr>
              <w:pStyle w:val="Compact"/>
              <w:spacing w:line="360" w:lineRule="auto"/>
            </w:pPr>
            <w:r>
              <w:t>Cooper (ppm)</w:t>
            </w:r>
          </w:p>
        </w:tc>
        <w:tc>
          <w:tcPr>
            <w:tcW w:w="0" w:type="auto"/>
          </w:tcPr>
          <w:p w14:paraId="5DA40EC1" w14:textId="77777777" w:rsidR="00FF1271" w:rsidRDefault="00833F6A" w:rsidP="00833F6A">
            <w:pPr>
              <w:pStyle w:val="Compact"/>
              <w:spacing w:line="360" w:lineRule="auto"/>
              <w:jc w:val="right"/>
            </w:pPr>
            <w:r>
              <w:t>0.81</w:t>
            </w:r>
          </w:p>
        </w:tc>
      </w:tr>
      <w:tr w:rsidR="00FF1271" w14:paraId="24587C32" w14:textId="77777777">
        <w:tc>
          <w:tcPr>
            <w:tcW w:w="0" w:type="auto"/>
          </w:tcPr>
          <w:p w14:paraId="43EBE3DD" w14:textId="77777777" w:rsidR="00FF1271" w:rsidRDefault="00833F6A" w:rsidP="00833F6A">
            <w:pPr>
              <w:pStyle w:val="Compact"/>
              <w:spacing w:line="360" w:lineRule="auto"/>
            </w:pPr>
            <w:r>
              <w:t>Iron (ppm)</w:t>
            </w:r>
          </w:p>
        </w:tc>
        <w:tc>
          <w:tcPr>
            <w:tcW w:w="0" w:type="auto"/>
          </w:tcPr>
          <w:p w14:paraId="4B91683B" w14:textId="77777777" w:rsidR="00FF1271" w:rsidRDefault="00833F6A" w:rsidP="00833F6A">
            <w:pPr>
              <w:pStyle w:val="Compact"/>
              <w:spacing w:line="360" w:lineRule="auto"/>
              <w:jc w:val="right"/>
            </w:pPr>
            <w:r>
              <w:t>0.90</w:t>
            </w:r>
          </w:p>
        </w:tc>
      </w:tr>
      <w:tr w:rsidR="00FF1271" w14:paraId="67F881E0" w14:textId="77777777">
        <w:tc>
          <w:tcPr>
            <w:tcW w:w="0" w:type="auto"/>
          </w:tcPr>
          <w:p w14:paraId="71A15F0E" w14:textId="77777777" w:rsidR="00FF1271" w:rsidRDefault="00833F6A" w:rsidP="00833F6A">
            <w:pPr>
              <w:pStyle w:val="Compact"/>
              <w:spacing w:line="360" w:lineRule="auto"/>
            </w:pPr>
            <w:proofErr w:type="spellStart"/>
            <w:r>
              <w:t>Aluminium</w:t>
            </w:r>
            <w:proofErr w:type="spellEnd"/>
            <w:r>
              <w:t xml:space="preserve"> (ppm)</w:t>
            </w:r>
          </w:p>
        </w:tc>
        <w:tc>
          <w:tcPr>
            <w:tcW w:w="0" w:type="auto"/>
          </w:tcPr>
          <w:p w14:paraId="56C89492" w14:textId="77777777" w:rsidR="00FF1271" w:rsidRDefault="00833F6A" w:rsidP="00833F6A">
            <w:pPr>
              <w:pStyle w:val="Compact"/>
              <w:spacing w:line="360" w:lineRule="auto"/>
              <w:jc w:val="right"/>
            </w:pPr>
            <w:r>
              <w:t>1.66</w:t>
            </w:r>
          </w:p>
        </w:tc>
      </w:tr>
    </w:tbl>
    <w:p w14:paraId="439B4A3D" w14:textId="77777777" w:rsidR="00FF1271" w:rsidRDefault="00833F6A" w:rsidP="00833F6A">
      <w:pPr>
        <w:pStyle w:val="BodyText"/>
        <w:spacing w:line="360" w:lineRule="auto"/>
      </w:pPr>
      <w:r>
        <w:t> </w:t>
      </w:r>
    </w:p>
    <w:p w14:paraId="377BD429" w14:textId="44452905" w:rsidR="00FF1271" w:rsidRDefault="00833F6A" w:rsidP="00833F6A">
      <w:pPr>
        <w:pStyle w:val="BodyText"/>
        <w:spacing w:line="360" w:lineRule="auto"/>
      </w:pPr>
      <w:del w:id="397" w:author="Jeff Norrie" w:date="2018-10-30T22:30:00Z">
        <w:r w:rsidDel="00CA768F">
          <w:rPr>
            <w:i/>
          </w:rPr>
          <w:delText>p</w:delText>
        </w:r>
      </w:del>
      <w:ins w:id="398" w:author="Jeff Norrie" w:date="2018-10-30T22:30:00Z">
        <w:r w:rsidR="00CA768F">
          <w:rPr>
            <w:i/>
          </w:rPr>
          <w:t>Plant p</w:t>
        </w:r>
      </w:ins>
      <w:r>
        <w:rPr>
          <w:i/>
        </w:rPr>
        <w:t>roductivity</w:t>
      </w:r>
      <w:r>
        <w:br/>
      </w:r>
      <w:del w:id="399" w:author="Jeff Norrie" w:date="2018-10-30T22:31:00Z">
        <w:r w:rsidDel="00C610C2">
          <w:delText>We tested the e</w:delText>
        </w:r>
      </w:del>
      <w:ins w:id="400" w:author="Jeff Norrie" w:date="2018-10-30T22:31:00Z">
        <w:r w:rsidR="00C610C2">
          <w:t>The e</w:t>
        </w:r>
      </w:ins>
      <w:r>
        <w:t>ffect</w:t>
      </w:r>
      <w:ins w:id="401" w:author="Jeff Norrie" w:date="2018-10-30T22:31:00Z">
        <w:r w:rsidR="00C610C2">
          <w:t>s</w:t>
        </w:r>
      </w:ins>
      <w:r>
        <w:t xml:space="preserve"> of the fertilization treatment </w:t>
      </w:r>
      <w:ins w:id="402" w:author="Jeff Norrie" w:date="2018-10-30T22:31:00Z">
        <w:r w:rsidR="00C610C2">
          <w:t xml:space="preserve">were tested </w:t>
        </w:r>
      </w:ins>
      <w:r>
        <w:t xml:space="preserve">on </w:t>
      </w:r>
      <w:del w:id="403" w:author="Jeff Norrie" w:date="2018-10-30T22:31:00Z">
        <w:r w:rsidDel="00C610C2">
          <w:delText xml:space="preserve">six measures of </w:delText>
        </w:r>
      </w:del>
      <w:r>
        <w:t>overall plant growth and productivity (</w:t>
      </w:r>
      <w:ins w:id="404" w:author="Jeff Norrie" w:date="2018-10-30T22:31:00Z">
        <w:r w:rsidR="00C610C2">
          <w:t xml:space="preserve">i.e. </w:t>
        </w:r>
      </w:ins>
      <w:r>
        <w:t xml:space="preserve">fruit number, average fruit weight, shoots fresh weight, shoots dry </w:t>
      </w:r>
      <w:r>
        <w:lastRenderedPageBreak/>
        <w:t xml:space="preserve">weight, roots fresh weight, roots dry weight) for both tomato and peppers. Visually, both above ground and below ground plant structure grew larger in fertilized plants, in addition to producing more fruits (see Figure 2 for some examples of the striking difference between fertilized and unfertilized </w:t>
      </w:r>
      <w:commentRangeStart w:id="405"/>
      <w:r>
        <w:t>plants</w:t>
      </w:r>
      <w:commentRangeEnd w:id="405"/>
      <w:r w:rsidR="000D6465">
        <w:rPr>
          <w:rStyle w:val="CommentReference"/>
        </w:rPr>
        <w:commentReference w:id="405"/>
      </w:r>
      <w:r>
        <w:t>).  </w:t>
      </w:r>
      <w:r>
        <w:br/>
      </w:r>
      <w:r>
        <w:rPr>
          <w:noProof/>
        </w:rPr>
        <w:drawing>
          <wp:inline distT="0" distB="0" distL="0" distR="0" wp14:anchorId="12BA07C1" wp14:editId="05C8336F">
            <wp:extent cx="4762500" cy="2929963"/>
            <wp:effectExtent l="0" t="0" r="0" b="0"/>
            <wp:docPr id="2" name="Picture" descr="Figure 2"/>
            <wp:cNvGraphicFramePr/>
            <a:graphic xmlns:a="http://schemas.openxmlformats.org/drawingml/2006/main">
              <a:graphicData uri="http://schemas.openxmlformats.org/drawingml/2006/picture">
                <pic:pic xmlns:pic="http://schemas.openxmlformats.org/drawingml/2006/picture">
                  <pic:nvPicPr>
                    <pic:cNvPr id="0" name="Picture" descr="../figures/productivity/Figure_2_photos_productivity.png"/>
                    <pic:cNvPicPr>
                      <a:picLocks noChangeAspect="1" noChangeArrowheads="1"/>
                    </pic:cNvPicPr>
                  </pic:nvPicPr>
                  <pic:blipFill>
                    <a:blip r:embed="rId12"/>
                    <a:stretch>
                      <a:fillRect/>
                    </a:stretch>
                  </pic:blipFill>
                  <pic:spPr bwMode="auto">
                    <a:xfrm>
                      <a:off x="0" y="0"/>
                      <a:ext cx="4762500" cy="2929963"/>
                    </a:xfrm>
                    <a:prstGeom prst="rect">
                      <a:avLst/>
                    </a:prstGeom>
                    <a:noFill/>
                    <a:ln w="9525">
                      <a:noFill/>
                      <a:headEnd/>
                      <a:tailEnd/>
                    </a:ln>
                  </pic:spPr>
                </pic:pic>
              </a:graphicData>
            </a:graphic>
          </wp:inline>
        </w:drawing>
      </w:r>
      <w:r>
        <w:br/>
      </w:r>
      <w:r>
        <w:rPr>
          <w:b/>
        </w:rPr>
        <w:t>Figure 2: Plant productivity. Photos were taken at the end of the experimental treatment. In each photo, fertilized plants are on the left. A: pepper plants, B: pepper roots, C: pepper fruits and D: tomato fruits.</w:t>
      </w:r>
      <w:r>
        <w:br/>
        <w:t> </w:t>
      </w:r>
      <w:r>
        <w:br/>
        <w:t xml:space="preserve">Statistically, all six productivity measures significantly differed according to species, and five of those were significantly different according to the fertilization treatment. The only exception was the average fruit weight which did not differ between fertilized and control plants (LMM, </w:t>
      </w:r>
      <m:oMath>
        <m:sSub>
          <m:sSubPr>
            <m:ctrlPr>
              <w:rPr>
                <w:rFonts w:ascii="Cambria Math" w:hAnsi="Cambria Math"/>
              </w:rPr>
            </m:ctrlPr>
          </m:sSubPr>
          <m:e>
            <m:r>
              <w:rPr>
                <w:rFonts w:ascii="Cambria Math" w:hAnsi="Cambria Math"/>
              </w:rPr>
              <m:t>F</m:t>
            </m:r>
          </m:e>
          <m:sub>
            <m:r>
              <w:rPr>
                <w:rFonts w:ascii="Cambria Math" w:hAnsi="Cambria Math"/>
              </w:rPr>
              <m:t>(1,69)</m:t>
            </m:r>
          </m:sub>
        </m:sSub>
      </m:oMath>
      <w:r>
        <w:t xml:space="preserve"> = 1.27, </w:t>
      </w:r>
      <w:r>
        <w:rPr>
          <w:i/>
        </w:rPr>
        <w:t>p</w:t>
      </w:r>
      <w:r>
        <w:t>-value=0.26). However</w:t>
      </w:r>
      <w:ins w:id="406" w:author="Bachar Blal" w:date="2018-11-19T12:36:00Z">
        <w:r w:rsidR="0016101D">
          <w:t>,</w:t>
        </w:r>
      </w:ins>
      <w:r>
        <w:t xml:space="preserve"> the model did reveal a significant interaction between treatment and plant (</w:t>
      </w:r>
      <m:oMath>
        <m:sSub>
          <m:sSubPr>
            <m:ctrlPr>
              <w:rPr>
                <w:rFonts w:ascii="Cambria Math" w:hAnsi="Cambria Math"/>
              </w:rPr>
            </m:ctrlPr>
          </m:sSubPr>
          <m:e>
            <m:r>
              <w:rPr>
                <w:rFonts w:ascii="Cambria Math" w:hAnsi="Cambria Math"/>
              </w:rPr>
              <m:t>F</m:t>
            </m:r>
          </m:e>
          <m:sub>
            <m:r>
              <w:rPr>
                <w:rFonts w:ascii="Cambria Math" w:hAnsi="Cambria Math"/>
              </w:rPr>
              <m:t>(1,69)</m:t>
            </m:r>
          </m:sub>
        </m:sSub>
      </m:oMath>
      <w:r>
        <w:t xml:space="preserve"> = 9.6, </w:t>
      </w:r>
      <w:r>
        <w:rPr>
          <w:i/>
        </w:rPr>
        <w:t>p</w:t>
      </w:r>
      <w:r>
        <w:t>-value=0.0028). In fact, when testing only the pepper plants, the effect of fertilization on average fruit weight was significantly higher in the fertilized pepper plants (</w:t>
      </w:r>
      <m:oMath>
        <m:sSub>
          <m:sSubPr>
            <m:ctrlPr>
              <w:rPr>
                <w:rFonts w:ascii="Cambria Math" w:hAnsi="Cambria Math"/>
              </w:rPr>
            </m:ctrlPr>
          </m:sSubPr>
          <m:e>
            <m:r>
              <w:rPr>
                <w:rFonts w:ascii="Cambria Math" w:hAnsi="Cambria Math"/>
              </w:rPr>
              <m:t>F</m:t>
            </m:r>
          </m:e>
          <m:sub>
            <m:r>
              <w:rPr>
                <w:rFonts w:ascii="Cambria Math" w:hAnsi="Cambria Math"/>
              </w:rPr>
              <m:t>(1,23)</m:t>
            </m:r>
          </m:sub>
        </m:sSub>
      </m:oMath>
      <w:r>
        <w:t xml:space="preserve"> = 10.84, </w:t>
      </w:r>
      <w:r>
        <w:rPr>
          <w:i/>
        </w:rPr>
        <w:t>p</w:t>
      </w:r>
      <w:r>
        <w:t>-value=0.0032).</w:t>
      </w:r>
      <w:r>
        <w:br/>
        <w:t> </w:t>
      </w:r>
      <w:r>
        <w:br/>
      </w:r>
      <w:r>
        <w:rPr>
          <w:noProof/>
        </w:rPr>
        <w:lastRenderedPageBreak/>
        <w:drawing>
          <wp:inline distT="0" distB="0" distL="0" distR="0" wp14:anchorId="6C69E544" wp14:editId="358D4788">
            <wp:extent cx="5334000" cy="3556000"/>
            <wp:effectExtent l="0" t="0" r="0" b="0"/>
            <wp:docPr id="3" name="Picture" descr="Figure 3"/>
            <wp:cNvGraphicFramePr/>
            <a:graphic xmlns:a="http://schemas.openxmlformats.org/drawingml/2006/main">
              <a:graphicData uri="http://schemas.openxmlformats.org/drawingml/2006/picture">
                <pic:pic xmlns:pic="http://schemas.openxmlformats.org/drawingml/2006/picture">
                  <pic:nvPicPr>
                    <pic:cNvPr id="0" name="Picture" descr="../figures/productivity/Figure_3_productivity.pdf"/>
                    <pic:cNvPicPr>
                      <a:picLocks noChangeAspect="1" noChangeArrowheads="1"/>
                    </pic:cNvPicPr>
                  </pic:nvPicPr>
                  <pic:blipFill>
                    <a:blip r:embed="rId13"/>
                    <a:stretch>
                      <a:fillRect/>
                    </a:stretch>
                  </pic:blipFill>
                  <pic:spPr bwMode="auto">
                    <a:xfrm>
                      <a:off x="0" y="0"/>
                      <a:ext cx="5334000" cy="3556000"/>
                    </a:xfrm>
                    <a:prstGeom prst="rect">
                      <a:avLst/>
                    </a:prstGeom>
                    <a:noFill/>
                    <a:ln w="9525">
                      <a:noFill/>
                      <a:headEnd/>
                      <a:tailEnd/>
                    </a:ln>
                  </pic:spPr>
                </pic:pic>
              </a:graphicData>
            </a:graphic>
          </wp:inline>
        </w:drawing>
      </w:r>
      <w:r>
        <w:br/>
      </w:r>
      <w:r>
        <w:rPr>
          <w:b/>
        </w:rPr>
        <w:t>Figure 3: measures of plant productivity.</w:t>
      </w:r>
      <w:r>
        <w:br/>
        <w:t> </w:t>
      </w:r>
      <w:r>
        <w:br/>
        <w:t> </w:t>
      </w:r>
      <w:r>
        <w:br/>
      </w:r>
      <w:r>
        <w:rPr>
          <w:i/>
        </w:rPr>
        <w:t>Sequencing</w:t>
      </w:r>
      <w:r>
        <w:br/>
        <w:t xml:space="preserve">A total of 2.7 million paired-end raw reads were obtained for all samples combined (976,000 for fungi-soil, 920,000 for fungi-root, 309,000 for bacteria-soil and 535,000 for bacteria-root, Table 2). Note that sequencing samples were </w:t>
      </w:r>
      <w:proofErr w:type="spellStart"/>
      <w:r>
        <w:t>analysed</w:t>
      </w:r>
      <w:proofErr w:type="spellEnd"/>
      <w:r>
        <w:t xml:space="preserve"> separately for fungal-soil, fungal-root, bacteria-soil and bacteria-root conditions. On average, 46,965 paired-end reads were obtained per sample. After quality filters were applied, including removing chimeras, and paired-end reads were merged, an average of 18,435 sequences remained. While 192 soil samples for fungi and bacteria, and 92 root samples for fungi and bacteria were sequenced, three fungi-soil samples, 13 fungi-root samples and two bacteria-root samples were removed because they had to few reads based on our strict quality thresholds.</w:t>
      </w:r>
      <w:r>
        <w:br/>
        <w:t> </w:t>
      </w:r>
      <w:r>
        <w:br/>
        <w:t xml:space="preserve">The </w:t>
      </w:r>
      <w:r>
        <w:rPr>
          <w:rStyle w:val="VerbatimChar"/>
        </w:rPr>
        <w:t>dada2</w:t>
      </w:r>
      <w:r>
        <w:t xml:space="preserve"> pipeline </w:t>
      </w:r>
      <w:del w:id="407" w:author="Jeff Norrie" w:date="2018-10-30T22:32:00Z">
        <w:r w:rsidDel="00C610C2">
          <w:delText>infered</w:delText>
        </w:r>
      </w:del>
      <w:ins w:id="408" w:author="Jeff Norrie" w:date="2018-10-30T22:32:00Z">
        <w:r w:rsidR="00C610C2">
          <w:t>inferred</w:t>
        </w:r>
      </w:ins>
      <w:r>
        <w:t xml:space="preserve">, on average, 112 Amplicon Sequence Variants per sample (average of 163 fungal-soil ASV, 49 fungal-root ASVs, 112 bacterial-soil ASVs </w:t>
      </w:r>
      <w:r>
        <w:lastRenderedPageBreak/>
        <w:t>and 122 bacterial-root ASVs). Many of those were unique to one of a few samples (total number of 6,178 fungal-soil, 930 fungal-root, 10,120 bacterial-soil and 3,143 bacterial-roots ASVs). After quality filtering ASVs that were found in fewer than 10% of the samples, we retained 418, 169, 206 and 250 ASVs and which comprised 91%, 88%, 50% and 85% of all reads in the fungal-soil, fungal-root, bacterial-soil and bacterial-root samples, respectively.</w:t>
      </w:r>
      <w:r>
        <w:br/>
        <w:t> </w:t>
      </w:r>
      <w:r>
        <w:br/>
        <w:t> </w:t>
      </w:r>
    </w:p>
    <w:p w14:paraId="2487061B" w14:textId="77777777" w:rsidR="00FF1271" w:rsidRDefault="00833F6A" w:rsidP="00833F6A">
      <w:pPr>
        <w:pStyle w:val="TableCaption"/>
        <w:spacing w:line="360" w:lineRule="auto"/>
      </w:pPr>
      <w:r>
        <w:t>Sequencing and ASV summary</w:t>
      </w:r>
    </w:p>
    <w:tbl>
      <w:tblPr>
        <w:tblW w:w="5000" w:type="pct"/>
        <w:tblLayout w:type="fixed"/>
        <w:tblLook w:val="07E0" w:firstRow="1" w:lastRow="1" w:firstColumn="1" w:lastColumn="1" w:noHBand="1" w:noVBand="1"/>
      </w:tblPr>
      <w:tblGrid>
        <w:gridCol w:w="3043"/>
        <w:gridCol w:w="1202"/>
        <w:gridCol w:w="1240"/>
        <w:gridCol w:w="1508"/>
        <w:gridCol w:w="1653"/>
      </w:tblGrid>
      <w:tr w:rsidR="00833F6A" w14:paraId="542573F6" w14:textId="77777777" w:rsidTr="00833F6A">
        <w:tc>
          <w:tcPr>
            <w:tcW w:w="1760" w:type="pct"/>
            <w:tcBorders>
              <w:bottom w:val="single" w:sz="0" w:space="0" w:color="auto"/>
            </w:tcBorders>
            <w:vAlign w:val="bottom"/>
          </w:tcPr>
          <w:p w14:paraId="6B021226" w14:textId="77777777" w:rsidR="00FF1271" w:rsidRDefault="00FF1271" w:rsidP="00833F6A">
            <w:pPr>
              <w:spacing w:line="360" w:lineRule="auto"/>
            </w:pPr>
          </w:p>
        </w:tc>
        <w:tc>
          <w:tcPr>
            <w:tcW w:w="695" w:type="pct"/>
            <w:tcBorders>
              <w:bottom w:val="single" w:sz="0" w:space="0" w:color="auto"/>
            </w:tcBorders>
            <w:vAlign w:val="bottom"/>
          </w:tcPr>
          <w:p w14:paraId="497F1B90" w14:textId="77777777" w:rsidR="00FF1271" w:rsidRDefault="00833F6A" w:rsidP="00833F6A">
            <w:pPr>
              <w:pStyle w:val="Compact"/>
              <w:spacing w:line="360" w:lineRule="auto"/>
              <w:jc w:val="right"/>
            </w:pPr>
            <w:r>
              <w:t>fungi-soil</w:t>
            </w:r>
          </w:p>
        </w:tc>
        <w:tc>
          <w:tcPr>
            <w:tcW w:w="717" w:type="pct"/>
            <w:tcBorders>
              <w:bottom w:val="single" w:sz="0" w:space="0" w:color="auto"/>
            </w:tcBorders>
            <w:vAlign w:val="bottom"/>
          </w:tcPr>
          <w:p w14:paraId="2C51428C" w14:textId="77777777" w:rsidR="00FF1271" w:rsidRDefault="00833F6A" w:rsidP="00833F6A">
            <w:pPr>
              <w:pStyle w:val="Compact"/>
              <w:spacing w:line="360" w:lineRule="auto"/>
              <w:jc w:val="right"/>
            </w:pPr>
            <w:r>
              <w:t>fungi-root</w:t>
            </w:r>
          </w:p>
        </w:tc>
        <w:tc>
          <w:tcPr>
            <w:tcW w:w="872" w:type="pct"/>
            <w:tcBorders>
              <w:bottom w:val="single" w:sz="0" w:space="0" w:color="auto"/>
            </w:tcBorders>
            <w:vAlign w:val="bottom"/>
          </w:tcPr>
          <w:p w14:paraId="4472C987" w14:textId="77777777" w:rsidR="00FF1271" w:rsidRDefault="00833F6A" w:rsidP="00833F6A">
            <w:pPr>
              <w:pStyle w:val="Compact"/>
              <w:spacing w:line="360" w:lineRule="auto"/>
              <w:jc w:val="right"/>
            </w:pPr>
            <w:r>
              <w:t>bacteria-soil</w:t>
            </w:r>
          </w:p>
        </w:tc>
        <w:tc>
          <w:tcPr>
            <w:tcW w:w="956" w:type="pct"/>
            <w:tcBorders>
              <w:bottom w:val="single" w:sz="0" w:space="0" w:color="auto"/>
            </w:tcBorders>
            <w:vAlign w:val="bottom"/>
          </w:tcPr>
          <w:p w14:paraId="02AA23A0" w14:textId="77777777" w:rsidR="00FF1271" w:rsidRDefault="00833F6A" w:rsidP="00833F6A">
            <w:pPr>
              <w:pStyle w:val="Compact"/>
              <w:spacing w:line="360" w:lineRule="auto"/>
              <w:jc w:val="right"/>
            </w:pPr>
            <w:r>
              <w:t>bacteria-root</w:t>
            </w:r>
          </w:p>
        </w:tc>
      </w:tr>
      <w:tr w:rsidR="00833F6A" w14:paraId="43BC011A" w14:textId="77777777" w:rsidTr="00833F6A">
        <w:tc>
          <w:tcPr>
            <w:tcW w:w="1760" w:type="pct"/>
          </w:tcPr>
          <w:p w14:paraId="3BDE7F1C" w14:textId="77777777" w:rsidR="00FF1271" w:rsidRDefault="00833F6A" w:rsidP="00833F6A">
            <w:pPr>
              <w:pStyle w:val="Compact"/>
              <w:spacing w:line="360" w:lineRule="auto"/>
            </w:pPr>
            <w:proofErr w:type="spellStart"/>
            <w:r>
              <w:t>Nb_seq_sum</w:t>
            </w:r>
            <w:proofErr w:type="spellEnd"/>
          </w:p>
        </w:tc>
        <w:tc>
          <w:tcPr>
            <w:tcW w:w="695" w:type="pct"/>
          </w:tcPr>
          <w:p w14:paraId="61BF1E60" w14:textId="77777777" w:rsidR="00FF1271" w:rsidRDefault="00833F6A" w:rsidP="00833F6A">
            <w:pPr>
              <w:pStyle w:val="Compact"/>
              <w:spacing w:line="360" w:lineRule="auto"/>
              <w:jc w:val="right"/>
            </w:pPr>
            <w:r>
              <w:t>976,000</w:t>
            </w:r>
          </w:p>
        </w:tc>
        <w:tc>
          <w:tcPr>
            <w:tcW w:w="717" w:type="pct"/>
          </w:tcPr>
          <w:p w14:paraId="7BFD3478" w14:textId="77777777" w:rsidR="00FF1271" w:rsidRDefault="00833F6A" w:rsidP="00833F6A">
            <w:pPr>
              <w:pStyle w:val="Compact"/>
              <w:spacing w:line="360" w:lineRule="auto"/>
              <w:jc w:val="right"/>
            </w:pPr>
            <w:r>
              <w:t>309,000</w:t>
            </w:r>
          </w:p>
        </w:tc>
        <w:tc>
          <w:tcPr>
            <w:tcW w:w="872" w:type="pct"/>
          </w:tcPr>
          <w:p w14:paraId="3BD2D981" w14:textId="77777777" w:rsidR="00FF1271" w:rsidRDefault="00833F6A" w:rsidP="00833F6A">
            <w:pPr>
              <w:pStyle w:val="Compact"/>
              <w:spacing w:line="360" w:lineRule="auto"/>
              <w:jc w:val="right"/>
            </w:pPr>
            <w:r>
              <w:t>920,000</w:t>
            </w:r>
          </w:p>
        </w:tc>
        <w:tc>
          <w:tcPr>
            <w:tcW w:w="956" w:type="pct"/>
          </w:tcPr>
          <w:p w14:paraId="22EEF1B9" w14:textId="77777777" w:rsidR="00FF1271" w:rsidRDefault="00833F6A" w:rsidP="00833F6A">
            <w:pPr>
              <w:pStyle w:val="Compact"/>
              <w:spacing w:line="360" w:lineRule="auto"/>
              <w:jc w:val="right"/>
            </w:pPr>
            <w:r>
              <w:t>535,000</w:t>
            </w:r>
          </w:p>
        </w:tc>
      </w:tr>
      <w:tr w:rsidR="00833F6A" w14:paraId="48FDE9A0" w14:textId="77777777" w:rsidTr="00833F6A">
        <w:tc>
          <w:tcPr>
            <w:tcW w:w="1760" w:type="pct"/>
          </w:tcPr>
          <w:p w14:paraId="1E831372" w14:textId="77777777" w:rsidR="00FF1271" w:rsidRDefault="00833F6A" w:rsidP="00833F6A">
            <w:pPr>
              <w:pStyle w:val="Compact"/>
              <w:spacing w:line="360" w:lineRule="auto"/>
            </w:pPr>
            <w:proofErr w:type="spellStart"/>
            <w:r>
              <w:t>Nb_seq_mean</w:t>
            </w:r>
            <w:proofErr w:type="spellEnd"/>
          </w:p>
        </w:tc>
        <w:tc>
          <w:tcPr>
            <w:tcW w:w="695" w:type="pct"/>
          </w:tcPr>
          <w:p w14:paraId="258DBD74" w14:textId="77777777" w:rsidR="00FF1271" w:rsidRDefault="00833F6A" w:rsidP="00833F6A">
            <w:pPr>
              <w:pStyle w:val="Compact"/>
              <w:spacing w:line="360" w:lineRule="auto"/>
              <w:jc w:val="right"/>
            </w:pPr>
            <w:r>
              <w:t>51,381</w:t>
            </w:r>
          </w:p>
        </w:tc>
        <w:tc>
          <w:tcPr>
            <w:tcW w:w="717" w:type="pct"/>
          </w:tcPr>
          <w:p w14:paraId="49A9D817" w14:textId="77777777" w:rsidR="00FF1271" w:rsidRDefault="00833F6A" w:rsidP="00833F6A">
            <w:pPr>
              <w:pStyle w:val="Compact"/>
              <w:spacing w:line="360" w:lineRule="auto"/>
              <w:jc w:val="right"/>
            </w:pPr>
            <w:r>
              <w:t>32,208</w:t>
            </w:r>
          </w:p>
        </w:tc>
        <w:tc>
          <w:tcPr>
            <w:tcW w:w="872" w:type="pct"/>
          </w:tcPr>
          <w:p w14:paraId="13D3D91A" w14:textId="77777777" w:rsidR="00FF1271" w:rsidRDefault="00833F6A" w:rsidP="00833F6A">
            <w:pPr>
              <w:pStyle w:val="Compact"/>
              <w:spacing w:line="360" w:lineRule="auto"/>
              <w:jc w:val="right"/>
            </w:pPr>
            <w:r>
              <w:t>47,907</w:t>
            </w:r>
          </w:p>
        </w:tc>
        <w:tc>
          <w:tcPr>
            <w:tcW w:w="956" w:type="pct"/>
          </w:tcPr>
          <w:p w14:paraId="413C7FC1" w14:textId="77777777" w:rsidR="00FF1271" w:rsidRDefault="00833F6A" w:rsidP="00833F6A">
            <w:pPr>
              <w:pStyle w:val="Compact"/>
              <w:spacing w:line="360" w:lineRule="auto"/>
              <w:jc w:val="right"/>
            </w:pPr>
            <w:r>
              <w:t>56,365</w:t>
            </w:r>
          </w:p>
        </w:tc>
      </w:tr>
      <w:tr w:rsidR="00833F6A" w14:paraId="6463C976" w14:textId="77777777" w:rsidTr="00833F6A">
        <w:tc>
          <w:tcPr>
            <w:tcW w:w="1760" w:type="pct"/>
          </w:tcPr>
          <w:p w14:paraId="4FF88926" w14:textId="77777777" w:rsidR="00FF1271" w:rsidRDefault="00833F6A" w:rsidP="00833F6A">
            <w:pPr>
              <w:pStyle w:val="Compact"/>
              <w:spacing w:line="360" w:lineRule="auto"/>
            </w:pPr>
            <w:proofErr w:type="spellStart"/>
            <w:r>
              <w:t>Nb_seq_mean_filtered</w:t>
            </w:r>
            <w:proofErr w:type="spellEnd"/>
          </w:p>
        </w:tc>
        <w:tc>
          <w:tcPr>
            <w:tcW w:w="695" w:type="pct"/>
          </w:tcPr>
          <w:p w14:paraId="0CB25179" w14:textId="77777777" w:rsidR="00FF1271" w:rsidRDefault="00833F6A" w:rsidP="00833F6A">
            <w:pPr>
              <w:pStyle w:val="Compact"/>
              <w:spacing w:line="360" w:lineRule="auto"/>
              <w:jc w:val="right"/>
            </w:pPr>
            <w:r>
              <w:t>38,045</w:t>
            </w:r>
          </w:p>
        </w:tc>
        <w:tc>
          <w:tcPr>
            <w:tcW w:w="717" w:type="pct"/>
          </w:tcPr>
          <w:p w14:paraId="2FEC3A31" w14:textId="77777777" w:rsidR="00FF1271" w:rsidRDefault="00833F6A" w:rsidP="00833F6A">
            <w:pPr>
              <w:pStyle w:val="Compact"/>
              <w:spacing w:line="360" w:lineRule="auto"/>
              <w:jc w:val="right"/>
            </w:pPr>
            <w:r>
              <w:t>14,635</w:t>
            </w:r>
          </w:p>
        </w:tc>
        <w:tc>
          <w:tcPr>
            <w:tcW w:w="872" w:type="pct"/>
          </w:tcPr>
          <w:p w14:paraId="14813C3A" w14:textId="77777777" w:rsidR="00FF1271" w:rsidRDefault="00833F6A" w:rsidP="00833F6A">
            <w:pPr>
              <w:pStyle w:val="Compact"/>
              <w:spacing w:line="360" w:lineRule="auto"/>
              <w:jc w:val="right"/>
            </w:pPr>
            <w:r>
              <w:t>38,287</w:t>
            </w:r>
          </w:p>
        </w:tc>
        <w:tc>
          <w:tcPr>
            <w:tcW w:w="956" w:type="pct"/>
          </w:tcPr>
          <w:p w14:paraId="3CF0290E" w14:textId="77777777" w:rsidR="00FF1271" w:rsidRDefault="00833F6A" w:rsidP="00833F6A">
            <w:pPr>
              <w:pStyle w:val="Compact"/>
              <w:spacing w:line="360" w:lineRule="auto"/>
              <w:jc w:val="right"/>
            </w:pPr>
            <w:r>
              <w:t>46,081</w:t>
            </w:r>
          </w:p>
        </w:tc>
      </w:tr>
      <w:tr w:rsidR="00833F6A" w14:paraId="46C63A9F" w14:textId="77777777" w:rsidTr="00833F6A">
        <w:tc>
          <w:tcPr>
            <w:tcW w:w="1760" w:type="pct"/>
          </w:tcPr>
          <w:p w14:paraId="6334A9BA" w14:textId="77777777" w:rsidR="00FF1271" w:rsidRDefault="00833F6A" w:rsidP="00833F6A">
            <w:pPr>
              <w:pStyle w:val="Compact"/>
              <w:spacing w:line="360" w:lineRule="auto"/>
            </w:pPr>
            <w:proofErr w:type="spellStart"/>
            <w:r>
              <w:t>Nb_seq_mean_filt_merged</w:t>
            </w:r>
            <w:proofErr w:type="spellEnd"/>
          </w:p>
        </w:tc>
        <w:tc>
          <w:tcPr>
            <w:tcW w:w="695" w:type="pct"/>
          </w:tcPr>
          <w:p w14:paraId="76603A0E" w14:textId="77777777" w:rsidR="00FF1271" w:rsidRDefault="00833F6A" w:rsidP="00833F6A">
            <w:pPr>
              <w:pStyle w:val="Compact"/>
              <w:spacing w:line="360" w:lineRule="auto"/>
              <w:jc w:val="right"/>
            </w:pPr>
            <w:r>
              <w:t>32,014</w:t>
            </w:r>
          </w:p>
        </w:tc>
        <w:tc>
          <w:tcPr>
            <w:tcW w:w="717" w:type="pct"/>
          </w:tcPr>
          <w:p w14:paraId="64A02418" w14:textId="77777777" w:rsidR="00FF1271" w:rsidRDefault="00833F6A" w:rsidP="00833F6A">
            <w:pPr>
              <w:pStyle w:val="Compact"/>
              <w:spacing w:line="360" w:lineRule="auto"/>
              <w:jc w:val="right"/>
            </w:pPr>
            <w:r>
              <w:t>13,335</w:t>
            </w:r>
          </w:p>
        </w:tc>
        <w:tc>
          <w:tcPr>
            <w:tcW w:w="872" w:type="pct"/>
          </w:tcPr>
          <w:p w14:paraId="6E95940B" w14:textId="77777777" w:rsidR="00FF1271" w:rsidRDefault="00833F6A" w:rsidP="00833F6A">
            <w:pPr>
              <w:pStyle w:val="Compact"/>
              <w:spacing w:line="360" w:lineRule="auto"/>
              <w:jc w:val="right"/>
            </w:pPr>
            <w:r>
              <w:t>13,780</w:t>
            </w:r>
          </w:p>
        </w:tc>
        <w:tc>
          <w:tcPr>
            <w:tcW w:w="956" w:type="pct"/>
          </w:tcPr>
          <w:p w14:paraId="7B5D5657" w14:textId="77777777" w:rsidR="00FF1271" w:rsidRDefault="00833F6A" w:rsidP="00833F6A">
            <w:pPr>
              <w:pStyle w:val="Compact"/>
              <w:spacing w:line="360" w:lineRule="auto"/>
              <w:jc w:val="right"/>
            </w:pPr>
            <w:r>
              <w:t>41,058</w:t>
            </w:r>
          </w:p>
        </w:tc>
      </w:tr>
      <w:tr w:rsidR="00833F6A" w14:paraId="1C356343" w14:textId="77777777" w:rsidTr="00833F6A">
        <w:tc>
          <w:tcPr>
            <w:tcW w:w="1760" w:type="pct"/>
          </w:tcPr>
          <w:p w14:paraId="3DC3B8B5" w14:textId="77777777" w:rsidR="00FF1271" w:rsidRDefault="00833F6A" w:rsidP="00833F6A">
            <w:pPr>
              <w:pStyle w:val="Compact"/>
              <w:spacing w:line="360" w:lineRule="auto"/>
            </w:pPr>
            <w:proofErr w:type="spellStart"/>
            <w:r>
              <w:t>Nb_seq_mean_filt_merg_non_chimeras</w:t>
            </w:r>
            <w:proofErr w:type="spellEnd"/>
          </w:p>
        </w:tc>
        <w:tc>
          <w:tcPr>
            <w:tcW w:w="695" w:type="pct"/>
          </w:tcPr>
          <w:p w14:paraId="1891D485" w14:textId="77777777" w:rsidR="00FF1271" w:rsidRDefault="00833F6A" w:rsidP="00833F6A">
            <w:pPr>
              <w:pStyle w:val="Compact"/>
              <w:spacing w:line="360" w:lineRule="auto"/>
              <w:jc w:val="right"/>
            </w:pPr>
            <w:r>
              <w:t>24,737</w:t>
            </w:r>
          </w:p>
        </w:tc>
        <w:tc>
          <w:tcPr>
            <w:tcW w:w="717" w:type="pct"/>
          </w:tcPr>
          <w:p w14:paraId="2D92A0D9" w14:textId="77777777" w:rsidR="00FF1271" w:rsidRDefault="00833F6A" w:rsidP="00833F6A">
            <w:pPr>
              <w:pStyle w:val="Compact"/>
              <w:spacing w:line="360" w:lineRule="auto"/>
              <w:jc w:val="right"/>
            </w:pPr>
            <w:r>
              <w:t>8,505</w:t>
            </w:r>
          </w:p>
        </w:tc>
        <w:tc>
          <w:tcPr>
            <w:tcW w:w="872" w:type="pct"/>
          </w:tcPr>
          <w:p w14:paraId="6D3176F3" w14:textId="77777777" w:rsidR="00FF1271" w:rsidRDefault="00833F6A" w:rsidP="00833F6A">
            <w:pPr>
              <w:pStyle w:val="Compact"/>
              <w:spacing w:line="360" w:lineRule="auto"/>
              <w:jc w:val="right"/>
            </w:pPr>
            <w:r>
              <w:t>12,049</w:t>
            </w:r>
          </w:p>
        </w:tc>
        <w:tc>
          <w:tcPr>
            <w:tcW w:w="956" w:type="pct"/>
          </w:tcPr>
          <w:p w14:paraId="1DAD4B7B" w14:textId="77777777" w:rsidR="00FF1271" w:rsidRDefault="00833F6A" w:rsidP="00833F6A">
            <w:pPr>
              <w:pStyle w:val="Compact"/>
              <w:spacing w:line="360" w:lineRule="auto"/>
              <w:jc w:val="right"/>
            </w:pPr>
            <w:r>
              <w:t>28,451</w:t>
            </w:r>
          </w:p>
        </w:tc>
      </w:tr>
      <w:tr w:rsidR="00833F6A" w14:paraId="688FB985" w14:textId="77777777" w:rsidTr="00833F6A">
        <w:tc>
          <w:tcPr>
            <w:tcW w:w="1760" w:type="pct"/>
          </w:tcPr>
          <w:p w14:paraId="472DAFF2" w14:textId="77777777" w:rsidR="00FF1271" w:rsidRDefault="00833F6A" w:rsidP="00833F6A">
            <w:pPr>
              <w:pStyle w:val="Compact"/>
              <w:spacing w:line="360" w:lineRule="auto"/>
            </w:pPr>
            <w:proofErr w:type="spellStart"/>
            <w:r>
              <w:t>Nb_samples</w:t>
            </w:r>
            <w:proofErr w:type="spellEnd"/>
          </w:p>
        </w:tc>
        <w:tc>
          <w:tcPr>
            <w:tcW w:w="695" w:type="pct"/>
          </w:tcPr>
          <w:p w14:paraId="3EC3B001" w14:textId="77777777" w:rsidR="00FF1271" w:rsidRDefault="00833F6A" w:rsidP="00833F6A">
            <w:pPr>
              <w:pStyle w:val="Compact"/>
              <w:spacing w:line="360" w:lineRule="auto"/>
              <w:jc w:val="right"/>
            </w:pPr>
            <w:r>
              <w:t>192</w:t>
            </w:r>
          </w:p>
        </w:tc>
        <w:tc>
          <w:tcPr>
            <w:tcW w:w="717" w:type="pct"/>
          </w:tcPr>
          <w:p w14:paraId="7443EF13" w14:textId="77777777" w:rsidR="00FF1271" w:rsidRDefault="00833F6A" w:rsidP="00833F6A">
            <w:pPr>
              <w:pStyle w:val="Compact"/>
              <w:spacing w:line="360" w:lineRule="auto"/>
              <w:jc w:val="right"/>
            </w:pPr>
            <w:r>
              <w:t>96</w:t>
            </w:r>
          </w:p>
        </w:tc>
        <w:tc>
          <w:tcPr>
            <w:tcW w:w="872" w:type="pct"/>
          </w:tcPr>
          <w:p w14:paraId="6D37AE80" w14:textId="77777777" w:rsidR="00FF1271" w:rsidRDefault="00833F6A" w:rsidP="00833F6A">
            <w:pPr>
              <w:pStyle w:val="Compact"/>
              <w:spacing w:line="360" w:lineRule="auto"/>
              <w:jc w:val="right"/>
            </w:pPr>
            <w:r>
              <w:t>192</w:t>
            </w:r>
          </w:p>
        </w:tc>
        <w:tc>
          <w:tcPr>
            <w:tcW w:w="956" w:type="pct"/>
          </w:tcPr>
          <w:p w14:paraId="0C2E556C" w14:textId="77777777" w:rsidR="00FF1271" w:rsidRDefault="00833F6A" w:rsidP="00833F6A">
            <w:pPr>
              <w:pStyle w:val="Compact"/>
              <w:spacing w:line="360" w:lineRule="auto"/>
              <w:jc w:val="right"/>
            </w:pPr>
            <w:r>
              <w:t>96</w:t>
            </w:r>
          </w:p>
        </w:tc>
      </w:tr>
      <w:tr w:rsidR="00833F6A" w14:paraId="06B54038" w14:textId="77777777" w:rsidTr="00833F6A">
        <w:tc>
          <w:tcPr>
            <w:tcW w:w="1760" w:type="pct"/>
          </w:tcPr>
          <w:p w14:paraId="6CCD0060" w14:textId="77777777" w:rsidR="00FF1271" w:rsidRDefault="00833F6A" w:rsidP="00833F6A">
            <w:pPr>
              <w:pStyle w:val="Compact"/>
              <w:spacing w:line="360" w:lineRule="auto"/>
            </w:pPr>
            <w:proofErr w:type="spellStart"/>
            <w:r>
              <w:t>Nb_samples_trimmed</w:t>
            </w:r>
            <w:proofErr w:type="spellEnd"/>
          </w:p>
        </w:tc>
        <w:tc>
          <w:tcPr>
            <w:tcW w:w="695" w:type="pct"/>
          </w:tcPr>
          <w:p w14:paraId="0F9453A5" w14:textId="77777777" w:rsidR="00FF1271" w:rsidRDefault="00833F6A" w:rsidP="00833F6A">
            <w:pPr>
              <w:pStyle w:val="Compact"/>
              <w:spacing w:line="360" w:lineRule="auto"/>
              <w:jc w:val="right"/>
            </w:pPr>
            <w:r>
              <w:t>189</w:t>
            </w:r>
          </w:p>
        </w:tc>
        <w:tc>
          <w:tcPr>
            <w:tcW w:w="717" w:type="pct"/>
          </w:tcPr>
          <w:p w14:paraId="4859A2A7" w14:textId="77777777" w:rsidR="00FF1271" w:rsidRDefault="00833F6A" w:rsidP="00833F6A">
            <w:pPr>
              <w:pStyle w:val="Compact"/>
              <w:spacing w:line="360" w:lineRule="auto"/>
              <w:jc w:val="right"/>
            </w:pPr>
            <w:r>
              <w:t>83</w:t>
            </w:r>
          </w:p>
        </w:tc>
        <w:tc>
          <w:tcPr>
            <w:tcW w:w="872" w:type="pct"/>
          </w:tcPr>
          <w:p w14:paraId="31C1C5F9" w14:textId="77777777" w:rsidR="00FF1271" w:rsidRDefault="00833F6A" w:rsidP="00833F6A">
            <w:pPr>
              <w:pStyle w:val="Compact"/>
              <w:spacing w:line="360" w:lineRule="auto"/>
              <w:jc w:val="right"/>
            </w:pPr>
            <w:r>
              <w:t>192</w:t>
            </w:r>
          </w:p>
        </w:tc>
        <w:tc>
          <w:tcPr>
            <w:tcW w:w="956" w:type="pct"/>
          </w:tcPr>
          <w:p w14:paraId="71D4AB1C" w14:textId="77777777" w:rsidR="00FF1271" w:rsidRDefault="00833F6A" w:rsidP="00833F6A">
            <w:pPr>
              <w:pStyle w:val="Compact"/>
              <w:spacing w:line="360" w:lineRule="auto"/>
              <w:jc w:val="right"/>
            </w:pPr>
            <w:r>
              <w:t>94</w:t>
            </w:r>
          </w:p>
        </w:tc>
      </w:tr>
      <w:tr w:rsidR="00833F6A" w14:paraId="6A5B3D78" w14:textId="77777777" w:rsidTr="00833F6A">
        <w:tc>
          <w:tcPr>
            <w:tcW w:w="1760" w:type="pct"/>
          </w:tcPr>
          <w:p w14:paraId="726D5F4F" w14:textId="77777777" w:rsidR="00FF1271" w:rsidRDefault="00833F6A" w:rsidP="00833F6A">
            <w:pPr>
              <w:pStyle w:val="Compact"/>
              <w:spacing w:line="360" w:lineRule="auto"/>
            </w:pPr>
            <w:proofErr w:type="spellStart"/>
            <w:r>
              <w:t>ASV_sum</w:t>
            </w:r>
            <w:proofErr w:type="spellEnd"/>
          </w:p>
        </w:tc>
        <w:tc>
          <w:tcPr>
            <w:tcW w:w="695" w:type="pct"/>
          </w:tcPr>
          <w:p w14:paraId="68EE5807" w14:textId="77777777" w:rsidR="00FF1271" w:rsidRDefault="00833F6A" w:rsidP="00833F6A">
            <w:pPr>
              <w:pStyle w:val="Compact"/>
              <w:spacing w:line="360" w:lineRule="auto"/>
              <w:jc w:val="right"/>
            </w:pPr>
            <w:r>
              <w:t>6,178</w:t>
            </w:r>
          </w:p>
        </w:tc>
        <w:tc>
          <w:tcPr>
            <w:tcW w:w="717" w:type="pct"/>
          </w:tcPr>
          <w:p w14:paraId="1AB3E7FA" w14:textId="77777777" w:rsidR="00FF1271" w:rsidRDefault="00833F6A" w:rsidP="00833F6A">
            <w:pPr>
              <w:pStyle w:val="Compact"/>
              <w:spacing w:line="360" w:lineRule="auto"/>
              <w:jc w:val="right"/>
            </w:pPr>
            <w:r>
              <w:t>930</w:t>
            </w:r>
          </w:p>
        </w:tc>
        <w:tc>
          <w:tcPr>
            <w:tcW w:w="872" w:type="pct"/>
          </w:tcPr>
          <w:p w14:paraId="02D716B9" w14:textId="77777777" w:rsidR="00FF1271" w:rsidRDefault="00833F6A" w:rsidP="00833F6A">
            <w:pPr>
              <w:pStyle w:val="Compact"/>
              <w:spacing w:line="360" w:lineRule="auto"/>
              <w:jc w:val="right"/>
            </w:pPr>
            <w:r>
              <w:t>10,120</w:t>
            </w:r>
          </w:p>
        </w:tc>
        <w:tc>
          <w:tcPr>
            <w:tcW w:w="956" w:type="pct"/>
          </w:tcPr>
          <w:p w14:paraId="108F73D4" w14:textId="77777777" w:rsidR="00FF1271" w:rsidRDefault="00833F6A" w:rsidP="00833F6A">
            <w:pPr>
              <w:pStyle w:val="Compact"/>
              <w:spacing w:line="360" w:lineRule="auto"/>
              <w:jc w:val="right"/>
            </w:pPr>
            <w:r>
              <w:t>3,143</w:t>
            </w:r>
          </w:p>
        </w:tc>
      </w:tr>
      <w:tr w:rsidR="00833F6A" w14:paraId="6E3A93CE" w14:textId="77777777" w:rsidTr="00833F6A">
        <w:tc>
          <w:tcPr>
            <w:tcW w:w="1760" w:type="pct"/>
          </w:tcPr>
          <w:p w14:paraId="495210F1" w14:textId="77777777" w:rsidR="00FF1271" w:rsidRDefault="00833F6A" w:rsidP="00833F6A">
            <w:pPr>
              <w:pStyle w:val="Compact"/>
              <w:spacing w:line="360" w:lineRule="auto"/>
            </w:pPr>
            <w:proofErr w:type="spellStart"/>
            <w:r>
              <w:t>ASV_sum_trimmed</w:t>
            </w:r>
            <w:proofErr w:type="spellEnd"/>
          </w:p>
        </w:tc>
        <w:tc>
          <w:tcPr>
            <w:tcW w:w="695" w:type="pct"/>
          </w:tcPr>
          <w:p w14:paraId="6C60BA0D" w14:textId="77777777" w:rsidR="00FF1271" w:rsidRDefault="00833F6A" w:rsidP="00833F6A">
            <w:pPr>
              <w:pStyle w:val="Compact"/>
              <w:spacing w:line="360" w:lineRule="auto"/>
              <w:jc w:val="right"/>
            </w:pPr>
            <w:r>
              <w:t>418</w:t>
            </w:r>
          </w:p>
        </w:tc>
        <w:tc>
          <w:tcPr>
            <w:tcW w:w="717" w:type="pct"/>
          </w:tcPr>
          <w:p w14:paraId="55CE7005" w14:textId="77777777" w:rsidR="00FF1271" w:rsidRDefault="00833F6A" w:rsidP="00833F6A">
            <w:pPr>
              <w:pStyle w:val="Compact"/>
              <w:spacing w:line="360" w:lineRule="auto"/>
              <w:jc w:val="right"/>
            </w:pPr>
            <w:r>
              <w:t>169</w:t>
            </w:r>
          </w:p>
        </w:tc>
        <w:tc>
          <w:tcPr>
            <w:tcW w:w="872" w:type="pct"/>
          </w:tcPr>
          <w:p w14:paraId="6BAC4DD9" w14:textId="77777777" w:rsidR="00FF1271" w:rsidRDefault="00833F6A" w:rsidP="00833F6A">
            <w:pPr>
              <w:pStyle w:val="Compact"/>
              <w:spacing w:line="360" w:lineRule="auto"/>
              <w:jc w:val="right"/>
            </w:pPr>
            <w:r>
              <w:t>206</w:t>
            </w:r>
          </w:p>
        </w:tc>
        <w:tc>
          <w:tcPr>
            <w:tcW w:w="956" w:type="pct"/>
          </w:tcPr>
          <w:p w14:paraId="4C337C76" w14:textId="77777777" w:rsidR="00FF1271" w:rsidRDefault="00833F6A" w:rsidP="00833F6A">
            <w:pPr>
              <w:pStyle w:val="Compact"/>
              <w:spacing w:line="360" w:lineRule="auto"/>
              <w:jc w:val="right"/>
            </w:pPr>
            <w:r>
              <w:t>250</w:t>
            </w:r>
          </w:p>
        </w:tc>
      </w:tr>
      <w:tr w:rsidR="00833F6A" w14:paraId="2B3D1E97" w14:textId="77777777" w:rsidTr="00833F6A">
        <w:tc>
          <w:tcPr>
            <w:tcW w:w="1760" w:type="pct"/>
          </w:tcPr>
          <w:p w14:paraId="584536FA" w14:textId="77777777" w:rsidR="00FF1271" w:rsidRDefault="00833F6A" w:rsidP="00833F6A">
            <w:pPr>
              <w:pStyle w:val="Compact"/>
              <w:spacing w:line="360" w:lineRule="auto"/>
            </w:pPr>
            <w:proofErr w:type="spellStart"/>
            <w:r>
              <w:t>ASV_persample</w:t>
            </w:r>
            <w:proofErr w:type="spellEnd"/>
          </w:p>
        </w:tc>
        <w:tc>
          <w:tcPr>
            <w:tcW w:w="695" w:type="pct"/>
          </w:tcPr>
          <w:p w14:paraId="725AF972" w14:textId="77777777" w:rsidR="00FF1271" w:rsidRDefault="00833F6A" w:rsidP="00833F6A">
            <w:pPr>
              <w:pStyle w:val="Compact"/>
              <w:spacing w:line="360" w:lineRule="auto"/>
              <w:jc w:val="right"/>
            </w:pPr>
            <w:r>
              <w:t>163</w:t>
            </w:r>
          </w:p>
        </w:tc>
        <w:tc>
          <w:tcPr>
            <w:tcW w:w="717" w:type="pct"/>
          </w:tcPr>
          <w:p w14:paraId="27208872" w14:textId="77777777" w:rsidR="00FF1271" w:rsidRDefault="00833F6A" w:rsidP="00833F6A">
            <w:pPr>
              <w:pStyle w:val="Compact"/>
              <w:spacing w:line="360" w:lineRule="auto"/>
              <w:jc w:val="right"/>
            </w:pPr>
            <w:r>
              <w:t>49</w:t>
            </w:r>
          </w:p>
        </w:tc>
        <w:tc>
          <w:tcPr>
            <w:tcW w:w="872" w:type="pct"/>
          </w:tcPr>
          <w:p w14:paraId="261F44F9" w14:textId="77777777" w:rsidR="00FF1271" w:rsidRDefault="00833F6A" w:rsidP="00833F6A">
            <w:pPr>
              <w:pStyle w:val="Compact"/>
              <w:spacing w:line="360" w:lineRule="auto"/>
              <w:jc w:val="right"/>
            </w:pPr>
            <w:r>
              <w:t>112</w:t>
            </w:r>
          </w:p>
        </w:tc>
        <w:tc>
          <w:tcPr>
            <w:tcW w:w="956" w:type="pct"/>
          </w:tcPr>
          <w:p w14:paraId="18A5C9D8" w14:textId="77777777" w:rsidR="00FF1271" w:rsidRDefault="00833F6A" w:rsidP="00833F6A">
            <w:pPr>
              <w:pStyle w:val="Compact"/>
              <w:spacing w:line="360" w:lineRule="auto"/>
              <w:jc w:val="right"/>
            </w:pPr>
            <w:r>
              <w:t>122</w:t>
            </w:r>
          </w:p>
        </w:tc>
      </w:tr>
    </w:tbl>
    <w:p w14:paraId="62CB4665" w14:textId="5A86F7F2" w:rsidR="00833F6A" w:rsidRDefault="00833F6A" w:rsidP="00833F6A">
      <w:pPr>
        <w:pStyle w:val="BodyText"/>
        <w:spacing w:line="360" w:lineRule="auto"/>
      </w:pPr>
      <w:r>
        <w:t> </w:t>
      </w:r>
      <w:r>
        <w:br/>
        <w:t> </w:t>
      </w:r>
      <w:r>
        <w:br/>
      </w:r>
      <w:r>
        <w:rPr>
          <w:i/>
        </w:rPr>
        <w:t>Root, soil, microbial and bacterial diversity</w:t>
      </w:r>
      <w:r>
        <w:br/>
      </w:r>
      <w:del w:id="409" w:author="Jeff Norrie" w:date="2018-10-30T22:33:00Z">
        <w:r w:rsidDel="00C610C2">
          <w:delText>We then analysed t</w:delText>
        </w:r>
      </w:del>
      <w:ins w:id="410" w:author="Jeff Norrie" w:date="2018-10-30T22:33:00Z">
        <w:r w:rsidR="00C610C2">
          <w:t>T</w:t>
        </w:r>
      </w:ins>
      <w:r>
        <w:t xml:space="preserve">he </w:t>
      </w:r>
      <w:ins w:id="411" w:author="Jeff Norrie" w:date="2018-10-30T22:33:00Z">
        <w:r w:rsidR="00C610C2">
          <w:t>entire</w:t>
        </w:r>
      </w:ins>
      <w:del w:id="412" w:author="Jeff Norrie" w:date="2018-10-30T22:33:00Z">
        <w:r w:rsidDel="00C610C2">
          <w:delText>whole</w:delText>
        </w:r>
      </w:del>
      <w:r>
        <w:t xml:space="preserve"> community structure </w:t>
      </w:r>
      <w:ins w:id="413" w:author="Bachar Blal" w:date="2018-11-19T12:37:00Z">
        <w:r w:rsidR="0016101D">
          <w:t>which</w:t>
        </w:r>
      </w:ins>
      <w:bookmarkStart w:id="414" w:name="_GoBack"/>
      <w:bookmarkEnd w:id="414"/>
      <w:ins w:id="415" w:author="Bachar Blal" w:date="2018-11-19T11:54:00Z">
        <w:r w:rsidR="000D6465">
          <w:t xml:space="preserve"> was measurable in the soil </w:t>
        </w:r>
      </w:ins>
      <w:ins w:id="416" w:author="Jeff Norrie" w:date="2018-10-30T22:33:00Z">
        <w:r w:rsidR="00C610C2">
          <w:t xml:space="preserve">was then analyzed </w:t>
        </w:r>
      </w:ins>
      <w:r>
        <w:t xml:space="preserve">and </w:t>
      </w:r>
      <w:del w:id="417" w:author="Jeff Norrie" w:date="2018-10-30T22:33:00Z">
        <w:r w:rsidDel="00C610C2">
          <w:delText xml:space="preserve">report </w:delText>
        </w:r>
      </w:del>
      <w:r>
        <w:t xml:space="preserve">the relative abundance of taxa (family) for the fungal-soil, fungal-root, bacteria-soil and bacteria-root conditions </w:t>
      </w:r>
      <w:ins w:id="418" w:author="Jeff Norrie" w:date="2018-10-30T22:33:00Z">
        <w:r w:rsidR="00C610C2">
          <w:t xml:space="preserve">was reported </w:t>
        </w:r>
      </w:ins>
      <w:r>
        <w:t xml:space="preserve">(Figure 4). Fungal </w:t>
      </w:r>
      <w:r>
        <w:lastRenderedPageBreak/>
        <w:t xml:space="preserve">communities were dominated by </w:t>
      </w:r>
      <w:proofErr w:type="spellStart"/>
      <w:r>
        <w:t>Nectriaceae</w:t>
      </w:r>
      <w:proofErr w:type="spellEnd"/>
      <w:r>
        <w:t xml:space="preserve">, both the in the root and soil samples. Bacterial root communities were largely dominated by the Cyanobacteria phylum (identified as </w:t>
      </w:r>
      <w:r>
        <w:rPr>
          <w:i/>
        </w:rPr>
        <w:t>chloroplast</w:t>
      </w:r>
      <w:r>
        <w:t xml:space="preserve"> according to the Ribosomal Database Project Naive Bayesian Classifier and the </w:t>
      </w:r>
      <w:proofErr w:type="spellStart"/>
      <w:r>
        <w:t>silva</w:t>
      </w:r>
      <w:proofErr w:type="spellEnd"/>
      <w:r>
        <w:t xml:space="preserve"> database). In fact, these ASVs are likely sequenced chloroplasts from the plants themselves, despite the fact that the primer pair used should have </w:t>
      </w:r>
      <w:proofErr w:type="spellStart"/>
      <w:r>
        <w:t>primarly</w:t>
      </w:r>
      <w:proofErr w:type="spellEnd"/>
      <w:r>
        <w:t xml:space="preserve"> targeted the bacterial V3-V4 region of the 16S ribosomal gene. The bacterial family </w:t>
      </w:r>
      <w:proofErr w:type="spellStart"/>
      <w:r>
        <w:t>Bacilaceae</w:t>
      </w:r>
      <w:proofErr w:type="spellEnd"/>
      <w:r>
        <w:t xml:space="preserve"> dominated </w:t>
      </w:r>
      <w:del w:id="419" w:author="Jeff Norrie" w:date="2018-10-30T22:34:00Z">
        <w:r w:rsidDel="00F82BDA">
          <w:delText xml:space="preserve">to a lesser extent </w:delText>
        </w:r>
      </w:del>
      <w:r>
        <w:t>the soil communities</w:t>
      </w:r>
      <w:ins w:id="420" w:author="Jeff Norrie" w:date="2018-10-30T22:34:00Z">
        <w:r w:rsidR="00F82BDA">
          <w:t xml:space="preserve"> to a lesser extent</w:t>
        </w:r>
      </w:ins>
      <w:r>
        <w:t>.</w:t>
      </w:r>
      <w:r>
        <w:br/>
        <w:t> </w:t>
      </w:r>
      <w:r>
        <w:br/>
      </w:r>
      <w:r>
        <w:rPr>
          <w:noProof/>
        </w:rPr>
        <w:drawing>
          <wp:inline distT="0" distB="0" distL="0" distR="0" wp14:anchorId="07FE008E" wp14:editId="3667FA63">
            <wp:extent cx="5334000" cy="3556000"/>
            <wp:effectExtent l="0" t="0" r="0" b="0"/>
            <wp:docPr id="4" name="Picture" descr="Figure 4"/>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pdf"/>
                    <pic:cNvPicPr>
                      <a:picLocks noChangeAspect="1" noChangeArrowheads="1"/>
                    </pic:cNvPicPr>
                  </pic:nvPicPr>
                  <pic:blipFill>
                    <a:blip r:embed="rId14"/>
                    <a:stretch>
                      <a:fillRect/>
                    </a:stretch>
                  </pic:blipFill>
                  <pic:spPr bwMode="auto">
                    <a:xfrm>
                      <a:off x="0" y="0"/>
                      <a:ext cx="5334000" cy="3556000"/>
                    </a:xfrm>
                    <a:prstGeom prst="rect">
                      <a:avLst/>
                    </a:prstGeom>
                    <a:noFill/>
                    <a:ln w="9525">
                      <a:noFill/>
                      <a:headEnd/>
                      <a:tailEnd/>
                    </a:ln>
                  </pic:spPr>
                </pic:pic>
              </a:graphicData>
            </a:graphic>
          </wp:inline>
        </w:drawing>
      </w:r>
      <w:r>
        <w:br/>
      </w:r>
      <w:r>
        <w:rPr>
          <w:b/>
        </w:rPr>
        <w:t xml:space="preserve">Figure 4: </w:t>
      </w:r>
      <w:proofErr w:type="spellStart"/>
      <w:r>
        <w:rPr>
          <w:b/>
        </w:rPr>
        <w:t>Barplots</w:t>
      </w:r>
      <w:proofErr w:type="spellEnd"/>
      <w:r>
        <w:rPr>
          <w:b/>
        </w:rPr>
        <w:t xml:space="preserve"> </w:t>
      </w:r>
      <w:proofErr w:type="spellStart"/>
      <w:r>
        <w:rPr>
          <w:b/>
        </w:rPr>
        <w:t>fo</w:t>
      </w:r>
      <w:proofErr w:type="spellEnd"/>
      <w:r>
        <w:rPr>
          <w:b/>
        </w:rPr>
        <w:t xml:space="preserve"> the relative abundance of ASVs for fungal-root, fungal-soil, bacteria-soil and bacteria-root</w:t>
      </w:r>
      <w:r>
        <w:br/>
        <w:t> </w:t>
      </w:r>
      <w:r>
        <w:br/>
        <w:t> </w:t>
      </w:r>
      <w:r>
        <w:br/>
      </w:r>
      <w:r>
        <w:rPr>
          <w:i/>
        </w:rPr>
        <w:t>Local (</w:t>
      </w:r>
      <m:oMath>
        <m:r>
          <w:rPr>
            <w:rFonts w:ascii="Cambria Math" w:hAnsi="Cambria Math"/>
          </w:rPr>
          <m:t>a</m:t>
        </m:r>
      </m:oMath>
      <w:r>
        <w:rPr>
          <w:i/>
        </w:rPr>
        <w:t>-diversity)</w:t>
      </w:r>
      <w:r>
        <w:br/>
        <w:t>The diversity of each site (</w:t>
      </w:r>
      <m:oMath>
        <m:r>
          <w:rPr>
            <w:rFonts w:ascii="Cambria Math" w:hAnsi="Cambria Math"/>
          </w:rPr>
          <m:t>a</m:t>
        </m:r>
      </m:oMath>
      <w:r>
        <w:t xml:space="preserve">-diversity) was calculated seperately for each sample and under each experimental conditions (fungi-soil, fungi-root, bacteria-soil and bacteria-root, Figure 5). Linear mixed effects models used to assess significance. In soils samples, fungal diversity differed with respect to the fertilization </w:t>
      </w:r>
      <w:r>
        <w:lastRenderedPageBreak/>
        <w:t>(</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=14.35, </w:t>
      </w:r>
      <w:r>
        <w:rPr>
          <w:i/>
        </w:rPr>
        <w:t>p</w:t>
      </w:r>
      <w:r>
        <w:t>-value&lt;0.0001) and planting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=41.00, </w:t>
      </w:r>
      <w:r>
        <w:rPr>
          <w:i/>
        </w:rPr>
        <w:t>p</w:t>
      </w:r>
      <w:r>
        <w:t>-value&lt;0.0001) treatment, but not the species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=0.13, </w:t>
      </w:r>
      <w:r>
        <w:rPr>
          <w:i/>
        </w:rPr>
        <w:t>p</w:t>
      </w:r>
      <w:r>
        <w:t>-value=0.72). In root samples, fungal diversity differed with respect to the fertilization treatment (</w:t>
      </w:r>
      <m:oMath>
        <m:sSub>
          <m:sSubPr>
            <m:ctrlPr>
              <w:rPr>
                <w:rFonts w:ascii="Cambria Math" w:hAnsi="Cambria Math"/>
              </w:rPr>
            </m:ctrlPr>
          </m:sSubPr>
          <m:e>
            <m:r>
              <w:rPr>
                <w:rFonts w:ascii="Cambria Math" w:hAnsi="Cambria Math"/>
              </w:rPr>
              <m:t>F</m:t>
            </m:r>
          </m:e>
          <m:sub>
            <m:r>
              <w:rPr>
                <w:rFonts w:ascii="Cambria Math" w:hAnsi="Cambria Math"/>
              </w:rPr>
              <m:t>(1,56)</m:t>
            </m:r>
          </m:sub>
        </m:sSub>
      </m:oMath>
      <w:r>
        <w:t xml:space="preserve">=13.56, </w:t>
      </w:r>
      <w:r>
        <w:rPr>
          <w:i/>
        </w:rPr>
        <w:t>p</w:t>
      </w:r>
      <w:r>
        <w:t>-value=0.001), and the species tested (</w:t>
      </w:r>
      <m:oMath>
        <m:sSub>
          <m:sSubPr>
            <m:ctrlPr>
              <w:rPr>
                <w:rFonts w:ascii="Cambria Math" w:hAnsi="Cambria Math"/>
              </w:rPr>
            </m:ctrlPr>
          </m:sSubPr>
          <m:e>
            <m:r>
              <w:rPr>
                <w:rFonts w:ascii="Cambria Math" w:hAnsi="Cambria Math"/>
              </w:rPr>
              <m:t>F</m:t>
            </m:r>
          </m:e>
          <m:sub>
            <m:r>
              <w:rPr>
                <w:rFonts w:ascii="Cambria Math" w:hAnsi="Cambria Math"/>
              </w:rPr>
              <m:t>(1,56)</m:t>
            </m:r>
          </m:sub>
        </m:sSub>
      </m:oMath>
      <w:r>
        <w:t xml:space="preserve">=74.31, </w:t>
      </w:r>
      <w:r>
        <w:rPr>
          <w:i/>
        </w:rPr>
        <w:t>p</w:t>
      </w:r>
      <w:r>
        <w:t>-value=0.003). In soil samples, bacterial diversity differed with respect to the fertilization treatment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=46.25, </w:t>
      </w:r>
      <w:r>
        <w:rPr>
          <w:i/>
        </w:rPr>
        <w:t>p</w:t>
      </w:r>
      <w:r>
        <w:t>-value&lt;0.0001), planting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=48.77, </w:t>
      </w:r>
      <w:r>
        <w:rPr>
          <w:i/>
        </w:rPr>
        <w:t>p</w:t>
      </w:r>
      <w:r>
        <w:t>-value&lt;0.0001) and species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=10.22, </w:t>
      </w:r>
      <w:r>
        <w:rPr>
          <w:i/>
        </w:rPr>
        <w:t>p</w:t>
      </w:r>
      <w:r>
        <w:t>-value=0.002). In root samples, bacterial diversity differed with respect to the fertilization treatment (</w:t>
      </w:r>
      <m:oMath>
        <m:sSub>
          <m:sSubPr>
            <m:ctrlPr>
              <w:rPr>
                <w:rFonts w:ascii="Cambria Math" w:hAnsi="Cambria Math"/>
              </w:rPr>
            </m:ctrlPr>
          </m:sSubPr>
          <m:e>
            <m:r>
              <w:rPr>
                <w:rFonts w:ascii="Cambria Math" w:hAnsi="Cambria Math"/>
              </w:rPr>
              <m:t>F</m:t>
            </m:r>
          </m:e>
          <m:sub>
            <m:r>
              <w:rPr>
                <w:rFonts w:ascii="Cambria Math" w:hAnsi="Cambria Math"/>
              </w:rPr>
              <m:t>(1,67)</m:t>
            </m:r>
          </m:sub>
        </m:sSub>
      </m:oMath>
      <w:r>
        <w:t xml:space="preserve">=16.48, </w:t>
      </w:r>
      <w:r>
        <w:rPr>
          <w:i/>
        </w:rPr>
        <w:t>p</w:t>
      </w:r>
      <w:r>
        <w:t>-value=0.0001), and the species tested (</w:t>
      </w:r>
      <m:oMath>
        <m:sSub>
          <m:sSubPr>
            <m:ctrlPr>
              <w:rPr>
                <w:rFonts w:ascii="Cambria Math" w:hAnsi="Cambria Math"/>
              </w:rPr>
            </m:ctrlPr>
          </m:sSubPr>
          <m:e>
            <m:r>
              <w:rPr>
                <w:rFonts w:ascii="Cambria Math" w:hAnsi="Cambria Math"/>
              </w:rPr>
              <m:t>F</m:t>
            </m:r>
          </m:e>
          <m:sub>
            <m:r>
              <w:rPr>
                <w:rFonts w:ascii="Cambria Math" w:hAnsi="Cambria Math"/>
              </w:rPr>
              <m:t>(1,67)</m:t>
            </m:r>
          </m:sub>
        </m:sSub>
      </m:oMath>
      <w:r>
        <w:t xml:space="preserve">=523.42, </w:t>
      </w:r>
      <w:r>
        <w:rPr>
          <w:i/>
        </w:rPr>
        <w:t>p</w:t>
      </w:r>
      <w:r>
        <w:t>-value&lt;0.0001).  </w:t>
      </w:r>
    </w:p>
    <w:p w14:paraId="2B586BBB" w14:textId="77777777" w:rsidR="00FF1271" w:rsidRDefault="00833F6A" w:rsidP="00833F6A">
      <w:pPr>
        <w:pStyle w:val="BodyText"/>
        <w:spacing w:line="360" w:lineRule="auto"/>
      </w:pPr>
      <w:r>
        <w:br/>
      </w:r>
      <w:r>
        <w:rPr>
          <w:noProof/>
        </w:rPr>
        <w:drawing>
          <wp:inline distT="0" distB="0" distL="0" distR="0" wp14:anchorId="4DFD87A6" wp14:editId="1249C36C">
            <wp:extent cx="5334000" cy="3556000"/>
            <wp:effectExtent l="0" t="0" r="0" b="0"/>
            <wp:docPr id="5" name="Picture" descr="Figure 5"/>
            <wp:cNvGraphicFramePr/>
            <a:graphic xmlns:a="http://schemas.openxmlformats.org/drawingml/2006/main">
              <a:graphicData uri="http://schemas.openxmlformats.org/drawingml/2006/picture">
                <pic:pic xmlns:pic="http://schemas.openxmlformats.org/drawingml/2006/picture">
                  <pic:nvPicPr>
                    <pic:cNvPr id="0" name="Picture" descr="../figures/Figure5_alpha.pdf"/>
                    <pic:cNvPicPr>
                      <a:picLocks noChangeAspect="1" noChangeArrowheads="1"/>
                    </pic:cNvPicPr>
                  </pic:nvPicPr>
                  <pic:blipFill>
                    <a:blip r:embed="rId15"/>
                    <a:stretch>
                      <a:fillRect/>
                    </a:stretch>
                  </pic:blipFill>
                  <pic:spPr bwMode="auto">
                    <a:xfrm>
                      <a:off x="0" y="0"/>
                      <a:ext cx="5334000" cy="3556000"/>
                    </a:xfrm>
                    <a:prstGeom prst="rect">
                      <a:avLst/>
                    </a:prstGeom>
                    <a:noFill/>
                    <a:ln w="9525">
                      <a:noFill/>
                      <a:headEnd/>
                      <a:tailEnd/>
                    </a:ln>
                  </pic:spPr>
                </pic:pic>
              </a:graphicData>
            </a:graphic>
          </wp:inline>
        </w:drawing>
      </w:r>
      <w:r>
        <w:br/>
      </w:r>
      <w:r>
        <w:rPr>
          <w:b/>
        </w:rPr>
        <w:t>Figure 5: Boxplot of alpha diversity according to the treatment, species and planting effect for fungal-root, fungal-soil, bacteria-soil and bacteria-root.</w:t>
      </w:r>
      <w:r>
        <w:br/>
        <w:t> </w:t>
      </w:r>
      <w:r>
        <w:br/>
        <w:t> </w:t>
      </w:r>
      <w:r>
        <w:br/>
      </w:r>
      <w:r>
        <w:rPr>
          <w:i/>
        </w:rPr>
        <w:t>Differences in species composition among sites</w:t>
      </w:r>
      <w:r>
        <w:br/>
        <w:t xml:space="preserve">Using a PERMANOVA statistical framework, we identified that for all conditions, </w:t>
      </w:r>
      <w:r>
        <w:lastRenderedPageBreak/>
        <w:t>communities differed with respect to the fertilization treatment (Table 3). Soil fungal and bacterial communities differed the most according to whether the tray was planted (greatest % of variance explained, Table 3)</w:t>
      </w:r>
      <w:ins w:id="421" w:author="Jeff Norrie" w:date="2018-10-30T22:35:00Z">
        <w:r w:rsidR="004E5AC2">
          <w:t xml:space="preserve">, </w:t>
        </w:r>
      </w:ins>
      <w:del w:id="422" w:author="Jeff Norrie" w:date="2018-10-30T22:35:00Z">
        <w:r w:rsidDel="004E5AC2">
          <w:delText xml:space="preserve"> , </w:delText>
        </w:r>
      </w:del>
      <w:r>
        <w:t xml:space="preserve">while root communities differed </w:t>
      </w:r>
      <w:del w:id="423" w:author="Jeff Norrie" w:date="2018-10-30T22:35:00Z">
        <w:r w:rsidDel="004E5AC2">
          <w:delText xml:space="preserve">the </w:delText>
        </w:r>
      </w:del>
      <w:r>
        <w:t>most between tomato and pepper plants.</w:t>
      </w:r>
    </w:p>
    <w:p w14:paraId="7A29B301" w14:textId="77777777" w:rsidR="00FF1271" w:rsidRDefault="00833F6A" w:rsidP="00833F6A">
      <w:pPr>
        <w:pStyle w:val="TableCaption"/>
        <w:spacing w:line="360" w:lineRule="auto"/>
      </w:pPr>
      <w:r>
        <w:t>summary of PERMANOVAs*</w:t>
      </w:r>
    </w:p>
    <w:tbl>
      <w:tblPr>
        <w:tblW w:w="5498" w:type="pct"/>
        <w:tblLayout w:type="fixed"/>
        <w:tblLook w:val="07E0" w:firstRow="1" w:lastRow="1" w:firstColumn="1" w:lastColumn="1" w:noHBand="1" w:noVBand="1"/>
      </w:tblPr>
      <w:tblGrid>
        <w:gridCol w:w="3149"/>
        <w:gridCol w:w="1523"/>
        <w:gridCol w:w="1517"/>
        <w:gridCol w:w="1675"/>
        <w:gridCol w:w="1643"/>
      </w:tblGrid>
      <w:tr w:rsidR="00833F6A" w14:paraId="74AC88B3" w14:textId="77777777" w:rsidTr="00833F6A">
        <w:tc>
          <w:tcPr>
            <w:tcW w:w="1656" w:type="pct"/>
            <w:tcBorders>
              <w:bottom w:val="single" w:sz="0" w:space="0" w:color="auto"/>
            </w:tcBorders>
            <w:vAlign w:val="bottom"/>
          </w:tcPr>
          <w:p w14:paraId="2CC537E8" w14:textId="77777777" w:rsidR="00FF1271" w:rsidRDefault="00FF1271" w:rsidP="00833F6A">
            <w:pPr>
              <w:spacing w:line="360" w:lineRule="auto"/>
            </w:pPr>
          </w:p>
        </w:tc>
        <w:tc>
          <w:tcPr>
            <w:tcW w:w="801" w:type="pct"/>
            <w:tcBorders>
              <w:bottom w:val="single" w:sz="0" w:space="0" w:color="auto"/>
            </w:tcBorders>
            <w:vAlign w:val="bottom"/>
          </w:tcPr>
          <w:p w14:paraId="24FE9394" w14:textId="77777777" w:rsidR="00FF1271" w:rsidRDefault="00833F6A" w:rsidP="00833F6A">
            <w:pPr>
              <w:pStyle w:val="Compact"/>
              <w:spacing w:line="360" w:lineRule="auto"/>
            </w:pPr>
            <w:r>
              <w:t>fungi-soil</w:t>
            </w:r>
          </w:p>
        </w:tc>
        <w:tc>
          <w:tcPr>
            <w:tcW w:w="798" w:type="pct"/>
            <w:tcBorders>
              <w:bottom w:val="single" w:sz="0" w:space="0" w:color="auto"/>
            </w:tcBorders>
            <w:vAlign w:val="bottom"/>
          </w:tcPr>
          <w:p w14:paraId="55705581" w14:textId="77777777" w:rsidR="00FF1271" w:rsidRDefault="00833F6A" w:rsidP="00833F6A">
            <w:pPr>
              <w:pStyle w:val="Compact"/>
              <w:spacing w:line="360" w:lineRule="auto"/>
            </w:pPr>
            <w:r>
              <w:t>fungi-root</w:t>
            </w:r>
          </w:p>
        </w:tc>
        <w:tc>
          <w:tcPr>
            <w:tcW w:w="881" w:type="pct"/>
            <w:tcBorders>
              <w:bottom w:val="single" w:sz="0" w:space="0" w:color="auto"/>
            </w:tcBorders>
            <w:vAlign w:val="bottom"/>
          </w:tcPr>
          <w:p w14:paraId="518D0D4E" w14:textId="77777777" w:rsidR="00FF1271" w:rsidRDefault="00833F6A" w:rsidP="00833F6A">
            <w:pPr>
              <w:pStyle w:val="Compact"/>
              <w:spacing w:line="360" w:lineRule="auto"/>
            </w:pPr>
            <w:r>
              <w:t>bacteria-soil</w:t>
            </w:r>
          </w:p>
        </w:tc>
        <w:tc>
          <w:tcPr>
            <w:tcW w:w="864" w:type="pct"/>
            <w:tcBorders>
              <w:bottom w:val="single" w:sz="0" w:space="0" w:color="auto"/>
            </w:tcBorders>
            <w:vAlign w:val="bottom"/>
          </w:tcPr>
          <w:p w14:paraId="2B444234" w14:textId="77777777" w:rsidR="00FF1271" w:rsidRDefault="00833F6A" w:rsidP="00833F6A">
            <w:pPr>
              <w:pStyle w:val="Compact"/>
              <w:spacing w:line="360" w:lineRule="auto"/>
            </w:pPr>
            <w:r>
              <w:t>bacteria-root</w:t>
            </w:r>
          </w:p>
        </w:tc>
      </w:tr>
      <w:tr w:rsidR="00833F6A" w14:paraId="72F8CB18" w14:textId="77777777" w:rsidTr="00833F6A">
        <w:tc>
          <w:tcPr>
            <w:tcW w:w="1656" w:type="pct"/>
          </w:tcPr>
          <w:p w14:paraId="1A0523A1" w14:textId="77777777" w:rsidR="00FF1271" w:rsidRDefault="00833F6A" w:rsidP="00833F6A">
            <w:pPr>
              <w:pStyle w:val="Compact"/>
              <w:spacing w:line="360" w:lineRule="auto"/>
            </w:pPr>
            <w:r>
              <w:t>fertilization</w:t>
            </w:r>
          </w:p>
        </w:tc>
        <w:tc>
          <w:tcPr>
            <w:tcW w:w="801" w:type="pct"/>
          </w:tcPr>
          <w:p w14:paraId="5234A0D8" w14:textId="77777777" w:rsidR="00FF1271" w:rsidRDefault="00833F6A" w:rsidP="00833F6A">
            <w:pPr>
              <w:pStyle w:val="Compact"/>
              <w:spacing w:line="360" w:lineRule="auto"/>
            </w:pPr>
            <w:r>
              <w:t>0.02 (4e-04)</w:t>
            </w:r>
          </w:p>
        </w:tc>
        <w:tc>
          <w:tcPr>
            <w:tcW w:w="798" w:type="pct"/>
          </w:tcPr>
          <w:p w14:paraId="480B51A4" w14:textId="77777777" w:rsidR="00FF1271" w:rsidRDefault="00833F6A" w:rsidP="00833F6A">
            <w:pPr>
              <w:pStyle w:val="Compact"/>
              <w:spacing w:line="360" w:lineRule="auto"/>
            </w:pPr>
            <w:r>
              <w:t>0.04 (0.001)</w:t>
            </w:r>
          </w:p>
        </w:tc>
        <w:tc>
          <w:tcPr>
            <w:tcW w:w="881" w:type="pct"/>
          </w:tcPr>
          <w:p w14:paraId="7547CBE1" w14:textId="77777777" w:rsidR="00FF1271" w:rsidRDefault="00833F6A" w:rsidP="00833F6A">
            <w:pPr>
              <w:pStyle w:val="Compact"/>
              <w:spacing w:line="360" w:lineRule="auto"/>
            </w:pPr>
            <w:r>
              <w:t>0.03 (1e-04)</w:t>
            </w:r>
          </w:p>
        </w:tc>
        <w:tc>
          <w:tcPr>
            <w:tcW w:w="864" w:type="pct"/>
          </w:tcPr>
          <w:p w14:paraId="5E6565A1" w14:textId="77777777" w:rsidR="00FF1271" w:rsidRDefault="00833F6A" w:rsidP="00833F6A">
            <w:pPr>
              <w:pStyle w:val="Compact"/>
              <w:spacing w:line="360" w:lineRule="auto"/>
            </w:pPr>
            <w:r>
              <w:t>0.01 (0.07)</w:t>
            </w:r>
          </w:p>
        </w:tc>
      </w:tr>
      <w:tr w:rsidR="00833F6A" w14:paraId="4B96D38C" w14:textId="77777777" w:rsidTr="00833F6A">
        <w:tc>
          <w:tcPr>
            <w:tcW w:w="1656" w:type="pct"/>
          </w:tcPr>
          <w:p w14:paraId="4D94505A" w14:textId="77777777" w:rsidR="00FF1271" w:rsidRDefault="00833F6A" w:rsidP="00833F6A">
            <w:pPr>
              <w:pStyle w:val="Compact"/>
              <w:spacing w:line="360" w:lineRule="auto"/>
            </w:pPr>
            <w:r>
              <w:t>planted</w:t>
            </w:r>
          </w:p>
        </w:tc>
        <w:tc>
          <w:tcPr>
            <w:tcW w:w="801" w:type="pct"/>
          </w:tcPr>
          <w:p w14:paraId="4DDB779E" w14:textId="77777777" w:rsidR="00FF1271" w:rsidRDefault="00833F6A" w:rsidP="00833F6A">
            <w:pPr>
              <w:pStyle w:val="Compact"/>
              <w:spacing w:line="360" w:lineRule="auto"/>
            </w:pPr>
            <w:r>
              <w:t>0.15 (1e-04)</w:t>
            </w:r>
          </w:p>
        </w:tc>
        <w:tc>
          <w:tcPr>
            <w:tcW w:w="798" w:type="pct"/>
          </w:tcPr>
          <w:p w14:paraId="7788C9F4" w14:textId="77777777" w:rsidR="00FF1271" w:rsidRDefault="00833F6A" w:rsidP="00833F6A">
            <w:pPr>
              <w:pStyle w:val="Compact"/>
              <w:spacing w:line="360" w:lineRule="auto"/>
            </w:pPr>
            <w:r>
              <w:t>NA</w:t>
            </w:r>
          </w:p>
        </w:tc>
        <w:tc>
          <w:tcPr>
            <w:tcW w:w="881" w:type="pct"/>
          </w:tcPr>
          <w:p w14:paraId="55B88283" w14:textId="77777777" w:rsidR="00FF1271" w:rsidRDefault="00833F6A" w:rsidP="00833F6A">
            <w:pPr>
              <w:pStyle w:val="Compact"/>
              <w:spacing w:line="360" w:lineRule="auto"/>
            </w:pPr>
            <w:r>
              <w:t>0.06 (1e-04)</w:t>
            </w:r>
          </w:p>
        </w:tc>
        <w:tc>
          <w:tcPr>
            <w:tcW w:w="864" w:type="pct"/>
          </w:tcPr>
          <w:p w14:paraId="2273B295" w14:textId="77777777" w:rsidR="00FF1271" w:rsidRDefault="00833F6A" w:rsidP="00833F6A">
            <w:pPr>
              <w:pStyle w:val="Compact"/>
              <w:spacing w:line="360" w:lineRule="auto"/>
            </w:pPr>
            <w:r>
              <w:t>NA</w:t>
            </w:r>
          </w:p>
        </w:tc>
      </w:tr>
      <w:tr w:rsidR="00833F6A" w14:paraId="19AFF6C2" w14:textId="77777777" w:rsidTr="00833F6A">
        <w:tc>
          <w:tcPr>
            <w:tcW w:w="1656" w:type="pct"/>
          </w:tcPr>
          <w:p w14:paraId="743E7E65" w14:textId="77777777" w:rsidR="00FF1271" w:rsidRDefault="00833F6A" w:rsidP="00833F6A">
            <w:pPr>
              <w:pStyle w:val="Compact"/>
              <w:spacing w:line="360" w:lineRule="auto"/>
            </w:pPr>
            <w:r>
              <w:t>species</w:t>
            </w:r>
          </w:p>
        </w:tc>
        <w:tc>
          <w:tcPr>
            <w:tcW w:w="801" w:type="pct"/>
          </w:tcPr>
          <w:p w14:paraId="1C83CF0C" w14:textId="77777777" w:rsidR="00FF1271" w:rsidRDefault="00833F6A" w:rsidP="00833F6A">
            <w:pPr>
              <w:pStyle w:val="Compact"/>
              <w:spacing w:line="360" w:lineRule="auto"/>
            </w:pPr>
            <w:r>
              <w:t>0.02 (2e-04)</w:t>
            </w:r>
          </w:p>
        </w:tc>
        <w:tc>
          <w:tcPr>
            <w:tcW w:w="798" w:type="pct"/>
          </w:tcPr>
          <w:p w14:paraId="07AAB7A2" w14:textId="77777777" w:rsidR="00FF1271" w:rsidRDefault="00833F6A" w:rsidP="00833F6A">
            <w:pPr>
              <w:pStyle w:val="Compact"/>
              <w:spacing w:line="360" w:lineRule="auto"/>
            </w:pPr>
            <w:r>
              <w:t>0.2 (1e-04)</w:t>
            </w:r>
          </w:p>
        </w:tc>
        <w:tc>
          <w:tcPr>
            <w:tcW w:w="881" w:type="pct"/>
          </w:tcPr>
          <w:p w14:paraId="3B538523" w14:textId="77777777" w:rsidR="00FF1271" w:rsidRDefault="00833F6A" w:rsidP="00833F6A">
            <w:pPr>
              <w:pStyle w:val="Compact"/>
              <w:spacing w:line="360" w:lineRule="auto"/>
            </w:pPr>
            <w:r>
              <w:t>0.01 (0.0032)</w:t>
            </w:r>
          </w:p>
        </w:tc>
        <w:tc>
          <w:tcPr>
            <w:tcW w:w="864" w:type="pct"/>
          </w:tcPr>
          <w:p w14:paraId="0E276DE7" w14:textId="77777777" w:rsidR="00FF1271" w:rsidRDefault="00833F6A" w:rsidP="00833F6A">
            <w:pPr>
              <w:pStyle w:val="Compact"/>
              <w:spacing w:line="360" w:lineRule="auto"/>
            </w:pPr>
            <w:r>
              <w:t>0.42 (1e-04)</w:t>
            </w:r>
          </w:p>
        </w:tc>
      </w:tr>
      <w:tr w:rsidR="00833F6A" w14:paraId="334BD598" w14:textId="77777777" w:rsidTr="00833F6A">
        <w:tc>
          <w:tcPr>
            <w:tcW w:w="1656" w:type="pct"/>
          </w:tcPr>
          <w:p w14:paraId="0E9A4107" w14:textId="77777777" w:rsidR="00FF1271" w:rsidRDefault="00833F6A" w:rsidP="00833F6A">
            <w:pPr>
              <w:pStyle w:val="Compact"/>
              <w:spacing w:line="360" w:lineRule="auto"/>
            </w:pPr>
            <w:proofErr w:type="spellStart"/>
            <w:proofErr w:type="gramStart"/>
            <w:r>
              <w:t>fertilization:planted</w:t>
            </w:r>
            <w:proofErr w:type="spellEnd"/>
            <w:proofErr w:type="gramEnd"/>
          </w:p>
        </w:tc>
        <w:tc>
          <w:tcPr>
            <w:tcW w:w="801" w:type="pct"/>
          </w:tcPr>
          <w:p w14:paraId="4EBD6722" w14:textId="77777777" w:rsidR="00FF1271" w:rsidRDefault="00833F6A" w:rsidP="00833F6A">
            <w:pPr>
              <w:pStyle w:val="Compact"/>
              <w:spacing w:line="360" w:lineRule="auto"/>
            </w:pPr>
            <w:r>
              <w:t>0.01 (0.008)</w:t>
            </w:r>
          </w:p>
        </w:tc>
        <w:tc>
          <w:tcPr>
            <w:tcW w:w="798" w:type="pct"/>
          </w:tcPr>
          <w:p w14:paraId="532A6907" w14:textId="77777777" w:rsidR="00FF1271" w:rsidRDefault="00833F6A" w:rsidP="00833F6A">
            <w:pPr>
              <w:pStyle w:val="Compact"/>
              <w:spacing w:line="360" w:lineRule="auto"/>
            </w:pPr>
            <w:r>
              <w:t>NA</w:t>
            </w:r>
          </w:p>
        </w:tc>
        <w:tc>
          <w:tcPr>
            <w:tcW w:w="881" w:type="pct"/>
          </w:tcPr>
          <w:p w14:paraId="1D0C1E0B" w14:textId="77777777" w:rsidR="00FF1271" w:rsidRDefault="00833F6A" w:rsidP="00833F6A">
            <w:pPr>
              <w:pStyle w:val="Compact"/>
              <w:spacing w:line="360" w:lineRule="auto"/>
            </w:pPr>
            <w:r>
              <w:t>0.02 (1e-04)</w:t>
            </w:r>
          </w:p>
        </w:tc>
        <w:tc>
          <w:tcPr>
            <w:tcW w:w="864" w:type="pct"/>
          </w:tcPr>
          <w:p w14:paraId="74E94011" w14:textId="77777777" w:rsidR="00FF1271" w:rsidRDefault="00833F6A" w:rsidP="00833F6A">
            <w:pPr>
              <w:pStyle w:val="Compact"/>
              <w:spacing w:line="360" w:lineRule="auto"/>
            </w:pPr>
            <w:r>
              <w:t>NA</w:t>
            </w:r>
          </w:p>
        </w:tc>
      </w:tr>
      <w:tr w:rsidR="00833F6A" w14:paraId="6751BC53" w14:textId="77777777" w:rsidTr="00833F6A">
        <w:tc>
          <w:tcPr>
            <w:tcW w:w="1656" w:type="pct"/>
          </w:tcPr>
          <w:p w14:paraId="7F4E0726" w14:textId="77777777" w:rsidR="00FF1271" w:rsidRDefault="00833F6A" w:rsidP="00833F6A">
            <w:pPr>
              <w:pStyle w:val="Compact"/>
              <w:spacing w:line="360" w:lineRule="auto"/>
            </w:pPr>
            <w:proofErr w:type="spellStart"/>
            <w:proofErr w:type="gramStart"/>
            <w:r>
              <w:t>fertilization:species</w:t>
            </w:r>
            <w:proofErr w:type="spellEnd"/>
            <w:proofErr w:type="gramEnd"/>
          </w:p>
        </w:tc>
        <w:tc>
          <w:tcPr>
            <w:tcW w:w="801" w:type="pct"/>
          </w:tcPr>
          <w:p w14:paraId="6F754253" w14:textId="77777777" w:rsidR="00FF1271" w:rsidRDefault="00833F6A" w:rsidP="00833F6A">
            <w:pPr>
              <w:pStyle w:val="Compact"/>
              <w:spacing w:line="360" w:lineRule="auto"/>
            </w:pPr>
            <w:r>
              <w:t>0.01 (0.07)</w:t>
            </w:r>
          </w:p>
        </w:tc>
        <w:tc>
          <w:tcPr>
            <w:tcW w:w="798" w:type="pct"/>
          </w:tcPr>
          <w:p w14:paraId="007E5E5F" w14:textId="77777777" w:rsidR="00FF1271" w:rsidRDefault="00833F6A" w:rsidP="00833F6A">
            <w:pPr>
              <w:pStyle w:val="Compact"/>
              <w:spacing w:line="360" w:lineRule="auto"/>
            </w:pPr>
            <w:r>
              <w:t>0.03 (0.01)</w:t>
            </w:r>
          </w:p>
        </w:tc>
        <w:tc>
          <w:tcPr>
            <w:tcW w:w="881" w:type="pct"/>
          </w:tcPr>
          <w:p w14:paraId="0AF70B80" w14:textId="77777777" w:rsidR="00FF1271" w:rsidRDefault="00833F6A" w:rsidP="00833F6A">
            <w:pPr>
              <w:pStyle w:val="Compact"/>
              <w:spacing w:line="360" w:lineRule="auto"/>
            </w:pPr>
            <w:r>
              <w:t>0.01 (0.002)</w:t>
            </w:r>
          </w:p>
        </w:tc>
        <w:tc>
          <w:tcPr>
            <w:tcW w:w="864" w:type="pct"/>
          </w:tcPr>
          <w:p w14:paraId="4280EEB0" w14:textId="77777777" w:rsidR="00FF1271" w:rsidRDefault="00833F6A" w:rsidP="00833F6A">
            <w:pPr>
              <w:pStyle w:val="Compact"/>
              <w:spacing w:line="360" w:lineRule="auto"/>
            </w:pPr>
            <w:r>
              <w:t>0.01 (0.10)</w:t>
            </w:r>
          </w:p>
        </w:tc>
      </w:tr>
      <w:tr w:rsidR="00833F6A" w14:paraId="10D59D54" w14:textId="77777777" w:rsidTr="00833F6A">
        <w:tc>
          <w:tcPr>
            <w:tcW w:w="1656" w:type="pct"/>
          </w:tcPr>
          <w:p w14:paraId="45B2B157" w14:textId="77777777" w:rsidR="00FF1271" w:rsidRDefault="00833F6A" w:rsidP="00833F6A">
            <w:pPr>
              <w:pStyle w:val="Compact"/>
              <w:spacing w:line="360" w:lineRule="auto"/>
            </w:pPr>
            <w:proofErr w:type="spellStart"/>
            <w:proofErr w:type="gramStart"/>
            <w:r>
              <w:t>planted:species</w:t>
            </w:r>
            <w:proofErr w:type="spellEnd"/>
            <w:proofErr w:type="gramEnd"/>
          </w:p>
        </w:tc>
        <w:tc>
          <w:tcPr>
            <w:tcW w:w="801" w:type="pct"/>
          </w:tcPr>
          <w:p w14:paraId="734A33BD" w14:textId="77777777" w:rsidR="00FF1271" w:rsidRDefault="00833F6A" w:rsidP="00833F6A">
            <w:pPr>
              <w:pStyle w:val="Compact"/>
              <w:spacing w:line="360" w:lineRule="auto"/>
            </w:pPr>
            <w:r>
              <w:t>0.01 (0.16)</w:t>
            </w:r>
          </w:p>
        </w:tc>
        <w:tc>
          <w:tcPr>
            <w:tcW w:w="798" w:type="pct"/>
          </w:tcPr>
          <w:p w14:paraId="00AFD166" w14:textId="77777777" w:rsidR="00FF1271" w:rsidRDefault="00833F6A" w:rsidP="00833F6A">
            <w:pPr>
              <w:pStyle w:val="Compact"/>
              <w:spacing w:line="360" w:lineRule="auto"/>
            </w:pPr>
            <w:r>
              <w:t>NA</w:t>
            </w:r>
          </w:p>
        </w:tc>
        <w:tc>
          <w:tcPr>
            <w:tcW w:w="881" w:type="pct"/>
          </w:tcPr>
          <w:p w14:paraId="7400F3B8" w14:textId="77777777" w:rsidR="00FF1271" w:rsidRDefault="00833F6A" w:rsidP="00833F6A">
            <w:pPr>
              <w:pStyle w:val="Compact"/>
              <w:spacing w:line="360" w:lineRule="auto"/>
            </w:pPr>
            <w:r>
              <w:t>0.01 (0.18)</w:t>
            </w:r>
          </w:p>
        </w:tc>
        <w:tc>
          <w:tcPr>
            <w:tcW w:w="864" w:type="pct"/>
          </w:tcPr>
          <w:p w14:paraId="6392C67D" w14:textId="77777777" w:rsidR="00FF1271" w:rsidRDefault="00833F6A" w:rsidP="00833F6A">
            <w:pPr>
              <w:pStyle w:val="Compact"/>
              <w:spacing w:line="360" w:lineRule="auto"/>
            </w:pPr>
            <w:r>
              <w:t>NA</w:t>
            </w:r>
          </w:p>
        </w:tc>
      </w:tr>
      <w:tr w:rsidR="00833F6A" w14:paraId="4F125F73" w14:textId="77777777" w:rsidTr="00833F6A">
        <w:tc>
          <w:tcPr>
            <w:tcW w:w="1656" w:type="pct"/>
          </w:tcPr>
          <w:p w14:paraId="6E0152EA" w14:textId="77777777" w:rsidR="00FF1271" w:rsidRDefault="00833F6A" w:rsidP="00833F6A">
            <w:pPr>
              <w:pStyle w:val="Compact"/>
              <w:spacing w:line="360" w:lineRule="auto"/>
            </w:pPr>
            <w:proofErr w:type="spellStart"/>
            <w:proofErr w:type="gramStart"/>
            <w:r>
              <w:t>fertilization:planted</w:t>
            </w:r>
            <w:proofErr w:type="gramEnd"/>
            <w:r>
              <w:t>:species</w:t>
            </w:r>
            <w:proofErr w:type="spellEnd"/>
          </w:p>
        </w:tc>
        <w:tc>
          <w:tcPr>
            <w:tcW w:w="801" w:type="pct"/>
          </w:tcPr>
          <w:p w14:paraId="43D6CC13" w14:textId="77777777" w:rsidR="00FF1271" w:rsidRDefault="00833F6A" w:rsidP="00833F6A">
            <w:pPr>
              <w:pStyle w:val="Compact"/>
              <w:spacing w:line="360" w:lineRule="auto"/>
            </w:pPr>
            <w:r>
              <w:t>0 (0.80)</w:t>
            </w:r>
          </w:p>
        </w:tc>
        <w:tc>
          <w:tcPr>
            <w:tcW w:w="798" w:type="pct"/>
          </w:tcPr>
          <w:p w14:paraId="225FD27D" w14:textId="77777777" w:rsidR="00FF1271" w:rsidRDefault="00833F6A" w:rsidP="00833F6A">
            <w:pPr>
              <w:pStyle w:val="Compact"/>
              <w:spacing w:line="360" w:lineRule="auto"/>
            </w:pPr>
            <w:r>
              <w:t>NA</w:t>
            </w:r>
          </w:p>
        </w:tc>
        <w:tc>
          <w:tcPr>
            <w:tcW w:w="881" w:type="pct"/>
          </w:tcPr>
          <w:p w14:paraId="511ADA3A" w14:textId="77777777" w:rsidR="00FF1271" w:rsidRDefault="00833F6A" w:rsidP="00833F6A">
            <w:pPr>
              <w:pStyle w:val="Compact"/>
              <w:spacing w:line="360" w:lineRule="auto"/>
            </w:pPr>
            <w:r>
              <w:t>0.01 (0.12)</w:t>
            </w:r>
          </w:p>
        </w:tc>
        <w:tc>
          <w:tcPr>
            <w:tcW w:w="864" w:type="pct"/>
          </w:tcPr>
          <w:p w14:paraId="0E32D497" w14:textId="77777777" w:rsidR="00FF1271" w:rsidRDefault="00833F6A" w:rsidP="00833F6A">
            <w:pPr>
              <w:pStyle w:val="Compact"/>
              <w:spacing w:line="360" w:lineRule="auto"/>
            </w:pPr>
            <w:r>
              <w:t>NA</w:t>
            </w:r>
          </w:p>
        </w:tc>
      </w:tr>
    </w:tbl>
    <w:p w14:paraId="0EE49A45" w14:textId="77777777" w:rsidR="00FF1271" w:rsidRDefault="00833F6A" w:rsidP="00833F6A">
      <w:pPr>
        <w:pStyle w:val="BodyText"/>
        <w:spacing w:line="360" w:lineRule="auto"/>
      </w:pPr>
      <w:r>
        <w:t>*</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[percentage of variance explained by the term in the model] and associated </w:t>
      </w:r>
      <w:r>
        <w:rPr>
          <w:i/>
        </w:rPr>
        <w:t>p</w:t>
      </w:r>
      <w:r>
        <w:t>-values in parentheses.  </w:t>
      </w:r>
      <w:r>
        <w:br/>
        <w:t> </w:t>
      </w:r>
      <w:r>
        <w:br/>
      </w:r>
      <w:r>
        <w:rPr>
          <w:i/>
        </w:rPr>
        <w:t>Canonical correspondence analyses and candidate ASVs</w:t>
      </w:r>
      <w:r>
        <w:br/>
        <w:t>Canonical correspondence analyses indicated how fertilized samples clustered together according to their fungal or bacterial communities (Figure 6). It also shows a similar association of three of the constrain variables (productivity measures of root fresh weight, shoots fresh weight and fruit number), while average fruit weight behave differentially (in fact nearly orthogonally to the other three constrains in most ordinations).</w:t>
      </w:r>
      <w:r>
        <w:br/>
        <w:t> </w:t>
      </w:r>
      <w:r>
        <w:br/>
      </w:r>
      <w:r>
        <w:lastRenderedPageBreak/>
        <w:t xml:space="preserve"> </w:t>
      </w:r>
      <w:r>
        <w:rPr>
          <w:noProof/>
        </w:rPr>
        <w:drawing>
          <wp:inline distT="0" distB="0" distL="0" distR="0" wp14:anchorId="32DAD117" wp14:editId="0F942471">
            <wp:extent cx="5445809" cy="8001000"/>
            <wp:effectExtent l="0" t="0" r="0" b="0"/>
            <wp:docPr id="6" name="Picture" descr="Figure 6"/>
            <wp:cNvGraphicFramePr/>
            <a:graphic xmlns:a="http://schemas.openxmlformats.org/drawingml/2006/main">
              <a:graphicData uri="http://schemas.openxmlformats.org/drawingml/2006/picture">
                <pic:pic xmlns:pic="http://schemas.openxmlformats.org/drawingml/2006/picture">
                  <pic:nvPicPr>
                    <pic:cNvPr id="0" name="Picture" descr="../figures/Figure6_rda.pdf"/>
                    <pic:cNvPicPr>
                      <a:picLocks noChangeAspect="1" noChangeArrowheads="1"/>
                    </pic:cNvPicPr>
                  </pic:nvPicPr>
                  <pic:blipFill>
                    <a:blip r:embed="rId16"/>
                    <a:stretch>
                      <a:fillRect/>
                    </a:stretch>
                  </pic:blipFill>
                  <pic:spPr bwMode="auto">
                    <a:xfrm>
                      <a:off x="0" y="0"/>
                      <a:ext cx="5445933" cy="8001182"/>
                    </a:xfrm>
                    <a:prstGeom prst="rect">
                      <a:avLst/>
                    </a:prstGeom>
                    <a:noFill/>
                    <a:ln w="9525">
                      <a:noFill/>
                      <a:headEnd/>
                      <a:tailEnd/>
                    </a:ln>
                  </pic:spPr>
                </pic:pic>
              </a:graphicData>
            </a:graphic>
          </wp:inline>
        </w:drawing>
      </w:r>
      <w:r>
        <w:br/>
      </w:r>
      <w:r>
        <w:rPr>
          <w:b/>
        </w:rPr>
        <w:lastRenderedPageBreak/>
        <w:t xml:space="preserve">Figure 6: Canonical correspondence analyses according for tomato (A-D) and peppers (E-H) for soil-fungi, root-fungi, soil-bacteria and root-bacteria. Samples are labelled and colored in gray (unfertilized) or dark yellow (fertilized). Red crosses represent individual ASVs, while red points represent the ten ASVs most closely associated </w:t>
      </w:r>
      <w:proofErr w:type="spellStart"/>
      <w:r>
        <w:rPr>
          <w:b/>
        </w:rPr>
        <w:t>wih</w:t>
      </w:r>
      <w:proofErr w:type="spellEnd"/>
      <w:r>
        <w:rPr>
          <w:b/>
        </w:rPr>
        <w:t xml:space="preserve"> the three productivity measures of root fresh weight, shoots fresh weight and fruit number. Blue arrows are the four productivity measures used as constrains in the ordinations.</w:t>
      </w:r>
      <w:r>
        <w:t xml:space="preserve">  </w:t>
      </w:r>
      <w:r>
        <w:br/>
        <w:t> </w:t>
      </w:r>
    </w:p>
    <w:p w14:paraId="72FEF439" w14:textId="400223F3" w:rsidR="00FF1271" w:rsidRDefault="00833F6A" w:rsidP="00833F6A">
      <w:pPr>
        <w:pStyle w:val="BodyText"/>
        <w:spacing w:line="360" w:lineRule="auto"/>
      </w:pPr>
      <w:r>
        <w:t>Next, we identified, for each ordination, the ten ASVs most closely related to the three constrains which behaved in a similar fashion (productivity measures of root fresh weight, shoots fresh weight and fruit number). These ASVs were considered as putative candidate</w:t>
      </w:r>
      <w:del w:id="424" w:author="Bachar Blal" w:date="2018-11-19T12:05:00Z">
        <w:r w:rsidDel="00557124">
          <w:delText>s</w:delText>
        </w:r>
      </w:del>
      <w:r>
        <w:t xml:space="preserve"> sequences most positively impacted (increase presence of the ASV) by fertilization. We further </w:t>
      </w:r>
      <w:proofErr w:type="spellStart"/>
      <w:r>
        <w:t>analysed</w:t>
      </w:r>
      <w:proofErr w:type="spellEnd"/>
      <w:r>
        <w:t xml:space="preserve"> the corresponding sequences for these </w:t>
      </w:r>
      <w:proofErr w:type="spellStart"/>
      <w:r>
        <w:t>eigthy</w:t>
      </w:r>
      <w:proofErr w:type="spellEnd"/>
      <w:r>
        <w:t xml:space="preserve"> candidates (ten candidates * eight ordinations) ASVs in two sep</w:t>
      </w:r>
      <w:ins w:id="425" w:author="Bachar Blal" w:date="2018-11-19T12:06:00Z">
        <w:r w:rsidR="00557124">
          <w:t>a</w:t>
        </w:r>
      </w:ins>
      <w:del w:id="426" w:author="Bachar Blal" w:date="2018-11-19T12:06:00Z">
        <w:r w:rsidDel="00557124">
          <w:delText>e</w:delText>
        </w:r>
      </w:del>
      <w:r>
        <w:t xml:space="preserve">rate alignments (one for fungi and one for bacterial ASVs) and their accompanying </w:t>
      </w:r>
      <w:proofErr w:type="spellStart"/>
      <w:r>
        <w:t>neighbouring</w:t>
      </w:r>
      <w:proofErr w:type="spellEnd"/>
      <w:r>
        <w:t xml:space="preserve"> joining trees. In fungi, we identified one cluster of ASVs taxonomically assigned to </w:t>
      </w:r>
      <w:proofErr w:type="spellStart"/>
      <w:r>
        <w:rPr>
          <w:i/>
        </w:rPr>
        <w:t>Olpidium</w:t>
      </w:r>
      <w:proofErr w:type="spellEnd"/>
      <w:r>
        <w:rPr>
          <w:i/>
        </w:rPr>
        <w:t xml:space="preserve"> </w:t>
      </w:r>
      <w:proofErr w:type="spellStart"/>
      <w:r>
        <w:rPr>
          <w:i/>
        </w:rPr>
        <w:t>brassicae</w:t>
      </w:r>
      <w:proofErr w:type="spellEnd"/>
      <w:r>
        <w:t xml:space="preserve"> (fungal obligate parasite in the phylum </w:t>
      </w:r>
      <w:proofErr w:type="spellStart"/>
      <w:r>
        <w:t>Chytridiomycota</w:t>
      </w:r>
      <w:proofErr w:type="spellEnd"/>
      <w:r>
        <w:t xml:space="preserve">) that forms the majority of ASVs most closely related to productivity. In addition, we identified five different ASVs in both species and both root and soil closely related phylogenetically. Given that no taxonomy was assigned to these sequences through the </w:t>
      </w:r>
      <w:r>
        <w:rPr>
          <w:rStyle w:val="VerbatimChar"/>
        </w:rPr>
        <w:t>dada2</w:t>
      </w:r>
      <w:r>
        <w:t xml:space="preserve"> RDP bootstrap approach, we used a </w:t>
      </w:r>
      <w:proofErr w:type="spellStart"/>
      <w:r>
        <w:t>BLASTn</w:t>
      </w:r>
      <w:proofErr w:type="spellEnd"/>
      <w:r>
        <w:t xml:space="preserve"> </w:t>
      </w:r>
      <w:proofErr w:type="spellStart"/>
      <w:r>
        <w:t>Altschul</w:t>
      </w:r>
      <w:proofErr w:type="spellEnd"/>
      <w:r>
        <w:t xml:space="preserve"> et al. (1997) approach (against NCBI </w:t>
      </w:r>
      <w:proofErr w:type="spellStart"/>
      <w:r>
        <w:t>nr</w:t>
      </w:r>
      <w:proofErr w:type="spellEnd"/>
      <w:r>
        <w:t xml:space="preserve">) to identify the most closely related sequences. We identified this cluster of ASVs as </w:t>
      </w:r>
      <w:proofErr w:type="spellStart"/>
      <w:r>
        <w:rPr>
          <w:i/>
        </w:rPr>
        <w:t>Rhogostoma</w:t>
      </w:r>
      <w:proofErr w:type="spellEnd"/>
      <w:r>
        <w:rPr>
          <w:i/>
        </w:rPr>
        <w:t xml:space="preserve"> </w:t>
      </w:r>
      <w:proofErr w:type="spellStart"/>
      <w:r>
        <w:rPr>
          <w:i/>
        </w:rPr>
        <w:t>schuessleri</w:t>
      </w:r>
      <w:proofErr w:type="spellEnd"/>
      <w:r>
        <w:rPr>
          <w:i/>
        </w:rPr>
        <w:t xml:space="preserve"> (</w:t>
      </w:r>
      <w:proofErr w:type="spellStart"/>
      <w:r>
        <w:rPr>
          <w:i/>
        </w:rPr>
        <w:t>BLASTn</w:t>
      </w:r>
      <w:proofErr w:type="spellEnd"/>
      <w:r>
        <w:rPr>
          <w:i/>
        </w:rPr>
        <w:t>, e-value=2e-74)</w:t>
      </w:r>
      <w:r>
        <w:t xml:space="preserve">, a protist in the phylum </w:t>
      </w:r>
      <w:proofErr w:type="spellStart"/>
      <w:r>
        <w:t>Cercozoa</w:t>
      </w:r>
      <w:proofErr w:type="spellEnd"/>
      <w:r>
        <w:t xml:space="preserve">, which are known to be present in the soil and </w:t>
      </w:r>
      <w:proofErr w:type="spellStart"/>
      <w:r>
        <w:t>phyllosphere</w:t>
      </w:r>
      <w:proofErr w:type="spellEnd"/>
      <w:r>
        <w:t xml:space="preserve"> </w:t>
      </w:r>
      <w:proofErr w:type="spellStart"/>
      <w:r>
        <w:t>Dumack</w:t>
      </w:r>
      <w:proofErr w:type="spellEnd"/>
      <w:r>
        <w:t xml:space="preserve"> et al. (2017</w:t>
      </w:r>
      <w:proofErr w:type="gramStart"/>
      <w:r>
        <w:t>) .</w:t>
      </w:r>
      <w:proofErr w:type="gramEnd"/>
      <w:r>
        <w:br/>
        <w:t> </w:t>
      </w:r>
      <w:r>
        <w:br/>
        <w:t xml:space="preserve">In bacteria-roots, we identified a cluster of ten closely related sequences taxonomically assigned to </w:t>
      </w:r>
      <w:r>
        <w:rPr>
          <w:i/>
        </w:rPr>
        <w:t>Chloroplast</w:t>
      </w:r>
      <w:r>
        <w:t>, and which likely originate from the plants themselves. We also identified a number of ASVs associated with productivity in the soil of both the pepper and tomato plants. Notably, ASV100 &amp; ASV73 (</w:t>
      </w:r>
      <w:proofErr w:type="spellStart"/>
      <w:r>
        <w:rPr>
          <w:i/>
        </w:rPr>
        <w:t>Oerskovia</w:t>
      </w:r>
      <w:proofErr w:type="spellEnd"/>
      <w:r>
        <w:t xml:space="preserve"> </w:t>
      </w:r>
      <w:r>
        <w:lastRenderedPageBreak/>
        <w:t>spp.), ASV231 (</w:t>
      </w:r>
      <w:proofErr w:type="spellStart"/>
      <w:r>
        <w:rPr>
          <w:i/>
        </w:rPr>
        <w:t>Blastocatellaceae</w:t>
      </w:r>
      <w:proofErr w:type="spellEnd"/>
      <w:r>
        <w:t>), ASV515, ASV1105 &amp; ASV647 (</w:t>
      </w:r>
      <w:proofErr w:type="spellStart"/>
      <w:r>
        <w:rPr>
          <w:i/>
        </w:rPr>
        <w:t>Bacillaceae</w:t>
      </w:r>
      <w:proofErr w:type="spellEnd"/>
      <w:r>
        <w:t>), ASV107 (</w:t>
      </w:r>
      <w:proofErr w:type="spellStart"/>
      <w:r>
        <w:rPr>
          <w:i/>
        </w:rPr>
        <w:t>Methyloligellaceae</w:t>
      </w:r>
      <w:proofErr w:type="spellEnd"/>
      <w:r>
        <w:t>) and ASV95 &amp; ASV107 (</w:t>
      </w:r>
      <w:proofErr w:type="spellStart"/>
      <w:r>
        <w:rPr>
          <w:i/>
        </w:rPr>
        <w:t>Santhobacteraceae</w:t>
      </w:r>
      <w:proofErr w:type="spellEnd"/>
      <w:r>
        <w:t>) were identified.  </w:t>
      </w:r>
      <w:r>
        <w:br/>
        <w:t> </w:t>
      </w:r>
      <w:r>
        <w:br/>
      </w:r>
      <w:r>
        <w:rPr>
          <w:noProof/>
        </w:rPr>
        <w:drawing>
          <wp:inline distT="0" distB="0" distL="0" distR="0" wp14:anchorId="4146C8A9" wp14:editId="538CCB6B">
            <wp:extent cx="5721562" cy="4876800"/>
            <wp:effectExtent l="0" t="0" r="0" b="0"/>
            <wp:docPr id="7" name="Picture" descr="Figure 7"/>
            <wp:cNvGraphicFramePr/>
            <a:graphic xmlns:a="http://schemas.openxmlformats.org/drawingml/2006/main">
              <a:graphicData uri="http://schemas.openxmlformats.org/drawingml/2006/picture">
                <pic:pic xmlns:pic="http://schemas.openxmlformats.org/drawingml/2006/picture">
                  <pic:nvPicPr>
                    <pic:cNvPr id="0" name="Picture" descr="../figures/Figure7_candidateASVs.pdf"/>
                    <pic:cNvPicPr>
                      <a:picLocks noChangeAspect="1" noChangeArrowheads="1"/>
                    </pic:cNvPicPr>
                  </pic:nvPicPr>
                  <pic:blipFill>
                    <a:blip r:embed="rId17"/>
                    <a:stretch>
                      <a:fillRect/>
                    </a:stretch>
                  </pic:blipFill>
                  <pic:spPr bwMode="auto">
                    <a:xfrm>
                      <a:off x="0" y="0"/>
                      <a:ext cx="5721562" cy="4876800"/>
                    </a:xfrm>
                    <a:prstGeom prst="rect">
                      <a:avLst/>
                    </a:prstGeom>
                    <a:noFill/>
                    <a:ln w="9525">
                      <a:noFill/>
                      <a:headEnd/>
                      <a:tailEnd/>
                    </a:ln>
                  </pic:spPr>
                </pic:pic>
              </a:graphicData>
            </a:graphic>
          </wp:inline>
        </w:drawing>
      </w:r>
      <w:r>
        <w:br/>
      </w:r>
      <w:r>
        <w:rPr>
          <w:b/>
        </w:rPr>
        <w:t>Figure 7: Neighbor-Joining trees of candidates ASVs (fungi &amp; roots) associated with productivity measures</w:t>
      </w:r>
      <w:r>
        <w:t xml:space="preserve">  </w:t>
      </w:r>
      <w:r>
        <w:br/>
        <w:t> </w:t>
      </w:r>
    </w:p>
    <w:p w14:paraId="39EC2086" w14:textId="77777777" w:rsidR="00FF1271" w:rsidRDefault="00833F6A" w:rsidP="00833F6A">
      <w:pPr>
        <w:pStyle w:val="Heading1"/>
        <w:spacing w:line="360" w:lineRule="auto"/>
      </w:pPr>
      <w:bookmarkStart w:id="427" w:name="discussion"/>
      <w:bookmarkEnd w:id="427"/>
      <w:r>
        <w:t>DISCUSSION</w:t>
      </w:r>
    </w:p>
    <w:p w14:paraId="32A88B39" w14:textId="5D527F76" w:rsidR="00FF1271" w:rsidRDefault="00833F6A" w:rsidP="00833F6A">
      <w:pPr>
        <w:pStyle w:val="FirstParagraph"/>
        <w:spacing w:line="360" w:lineRule="auto"/>
      </w:pPr>
      <w:r>
        <w:t xml:space="preserve">• Overall increases in productivity in both species (but mention that tomato </w:t>
      </w:r>
      <w:proofErr w:type="gramStart"/>
      <w:r>
        <w:t>were</w:t>
      </w:r>
      <w:proofErr w:type="gramEnd"/>
      <w:r>
        <w:t xml:space="preserve"> fertilized with hen manure as </w:t>
      </w:r>
      <w:commentRangeStart w:id="428"/>
      <w:commentRangeStart w:id="429"/>
      <w:r>
        <w:t>well</w:t>
      </w:r>
      <w:commentRangeEnd w:id="428"/>
      <w:r w:rsidR="0000292C">
        <w:rPr>
          <w:rStyle w:val="CommentReference"/>
        </w:rPr>
        <w:commentReference w:id="428"/>
      </w:r>
      <w:commentRangeEnd w:id="429"/>
      <w:r w:rsidR="0000292C">
        <w:rPr>
          <w:rStyle w:val="CommentReference"/>
        </w:rPr>
        <w:commentReference w:id="429"/>
      </w:r>
      <w:r>
        <w:t>).</w:t>
      </w:r>
      <w:ins w:id="430" w:author="Jeff Norrie" w:date="2018-10-30T22:38:00Z">
        <w:r w:rsidR="003B3978">
          <w:t xml:space="preserve">  </w:t>
        </w:r>
      </w:ins>
      <w:r>
        <w:br/>
      </w:r>
      <w:r>
        <w:lastRenderedPageBreak/>
        <w:t xml:space="preserve">• A few words about the goal of the sequencing: very broad approach looking at lots of factors (fertilization, species, planting root, soil, fungal, bacterial). </w:t>
      </w:r>
      <w:r>
        <w:br/>
        <w:t xml:space="preserve">• A few words about the </w:t>
      </w:r>
      <w:r>
        <w:rPr>
          <w:i/>
        </w:rPr>
        <w:t>dada2</w:t>
      </w:r>
      <w:r>
        <w:t xml:space="preserve"> approach and its advantages (it’s reproducible, open &amp; R based. It identifies unique (non-clustered) ASVs which can be compared among species) &amp; disadvantages (essentially, the main disadvantage is that it identifies non-clustered ASVs, which means that most ASVs are unique, and not found anywhere else, which makes it hard to compare: see </w:t>
      </w:r>
      <w:r>
        <w:rPr>
          <w:i/>
        </w:rPr>
        <w:t>Sequencing</w:t>
      </w:r>
      <w:r>
        <w:t xml:space="preserve"> paragraph in results).</w:t>
      </w:r>
      <w:r>
        <w:br/>
        <w:t xml:space="preserve">• Also, talk about advantages / disadvantages of the RDP </w:t>
      </w:r>
      <w:proofErr w:type="spellStart"/>
      <w:r>
        <w:t>bayesian</w:t>
      </w:r>
      <w:proofErr w:type="spellEnd"/>
      <w:r>
        <w:t xml:space="preserve"> classifier approach to taxonomy rather than a BLAST approach (a BLAST approach will always give you a result even if this result is false, an RDP will only give you a taxonomy (from Kin</w:t>
      </w:r>
      <w:ins w:id="431" w:author="Bachar Blal" w:date="2018-11-19T12:10:00Z">
        <w:r w:rsidR="009D0ED8">
          <w:t>g</w:t>
        </w:r>
      </w:ins>
      <w:r>
        <w:t>d</w:t>
      </w:r>
      <w:del w:id="432" w:author="Bachar Blal" w:date="2018-11-19T12:10:00Z">
        <w:r w:rsidDel="009D0ED8">
          <w:delText>g</w:delText>
        </w:r>
      </w:del>
      <w:r>
        <w:t>om to species) if there is enough power/confidence in it). Also any taxonomy classification largely depends on the database you have.</w:t>
      </w:r>
      <w:r>
        <w:br/>
        <w:t>• Talk about effect of treatment on root + soil on overall (alpha) diversity. • Talk about effect of treatment on root + soil on differences in species composition among sites (beta diversity) • Talk about the fact in the roots, we most likely sequenced the plant itself, rather than the bacteria.</w:t>
      </w:r>
      <w:r>
        <w:br/>
        <w:t xml:space="preserve">• Discuss some of the candidate ASVs identified based on the ordinations and Figure 7. </w:t>
      </w:r>
      <w:r>
        <w:br/>
        <w:t>• Follow-up work: ?</w:t>
      </w:r>
    </w:p>
    <w:p w14:paraId="06F1DBAF" w14:textId="77777777" w:rsidR="00FF1271" w:rsidRDefault="00833F6A" w:rsidP="00833F6A">
      <w:pPr>
        <w:pStyle w:val="Heading1"/>
        <w:spacing w:line="360" w:lineRule="auto"/>
      </w:pPr>
      <w:bookmarkStart w:id="433" w:name="references"/>
      <w:bookmarkEnd w:id="433"/>
      <w:r>
        <w:t>REFERENCES</w:t>
      </w:r>
    </w:p>
    <w:p w14:paraId="0785711D" w14:textId="77777777" w:rsidR="00FF1271" w:rsidRDefault="00833F6A" w:rsidP="00833F6A">
      <w:pPr>
        <w:pStyle w:val="Bibliography"/>
        <w:spacing w:line="360" w:lineRule="auto"/>
      </w:pPr>
      <w:proofErr w:type="spellStart"/>
      <w:r>
        <w:t>Altschul</w:t>
      </w:r>
      <w:proofErr w:type="spellEnd"/>
      <w:r>
        <w:t xml:space="preserve"> SF., Madden TL., </w:t>
      </w:r>
      <w:proofErr w:type="spellStart"/>
      <w:r>
        <w:t>Schäffer</w:t>
      </w:r>
      <w:proofErr w:type="spellEnd"/>
      <w:r>
        <w:t xml:space="preserve"> AA., Zhang J., Zhang Z., Miller W., Lipman DJ. 1997. Gapped blast and psi-blast: A new generation of protein database search programs. </w:t>
      </w:r>
      <w:r>
        <w:rPr>
          <w:i/>
        </w:rPr>
        <w:t>Nucleic acids research</w:t>
      </w:r>
      <w:r>
        <w:t xml:space="preserve"> 25:3389–3402.</w:t>
      </w:r>
    </w:p>
    <w:p w14:paraId="25512347" w14:textId="77777777" w:rsidR="00FF1271" w:rsidRDefault="00833F6A" w:rsidP="00833F6A">
      <w:pPr>
        <w:pStyle w:val="Bibliography"/>
        <w:spacing w:line="360" w:lineRule="auto"/>
      </w:pPr>
      <w:r>
        <w:t xml:space="preserve">Anderson MJ. 2001. A new method for non-parametric multivariate analysis of variance. </w:t>
      </w:r>
      <w:r>
        <w:rPr>
          <w:i/>
        </w:rPr>
        <w:t>Austral ecology</w:t>
      </w:r>
      <w:r>
        <w:t xml:space="preserve"> 26:32–46.</w:t>
      </w:r>
    </w:p>
    <w:p w14:paraId="34C3280C" w14:textId="77777777" w:rsidR="00FF1271" w:rsidRDefault="00833F6A" w:rsidP="00833F6A">
      <w:pPr>
        <w:pStyle w:val="Bibliography"/>
        <w:spacing w:line="360" w:lineRule="auto"/>
      </w:pPr>
      <w:r>
        <w:lastRenderedPageBreak/>
        <w:t xml:space="preserve">Anderson MJ., Legendre P. 1999. An empirical comparison of permutation methods for tests of partial regression coefficients in a linear model. </w:t>
      </w:r>
      <w:r>
        <w:rPr>
          <w:i/>
        </w:rPr>
        <w:t>Journal of statistical computation and simulation</w:t>
      </w:r>
      <w:r>
        <w:t xml:space="preserve"> 62:271–303.</w:t>
      </w:r>
    </w:p>
    <w:p w14:paraId="3DE41240" w14:textId="77777777" w:rsidR="00FF1271" w:rsidRDefault="00833F6A" w:rsidP="00833F6A">
      <w:pPr>
        <w:pStyle w:val="Bibliography"/>
        <w:spacing w:line="360" w:lineRule="auto"/>
      </w:pPr>
      <w:r>
        <w:t>Callahan B. 2018. Silva for dada2: Silva taxonomic training data formatted for dada2 (</w:t>
      </w:r>
      <w:proofErr w:type="spellStart"/>
      <w:r>
        <w:t>silva</w:t>
      </w:r>
      <w:proofErr w:type="spellEnd"/>
      <w:r>
        <w:t xml:space="preserve"> version 132). </w:t>
      </w:r>
      <w:proofErr w:type="spellStart"/>
      <w:r>
        <w:rPr>
          <w:i/>
        </w:rPr>
        <w:t>Zenodo</w:t>
      </w:r>
      <w:proofErr w:type="spellEnd"/>
      <w:r>
        <w:t xml:space="preserve">. DOI: </w:t>
      </w:r>
      <w:hyperlink r:id="rId18">
        <w:r>
          <w:rPr>
            <w:rStyle w:val="Hyperlink"/>
          </w:rPr>
          <w:t>10.5281/zenodo.1172783</w:t>
        </w:r>
      </w:hyperlink>
      <w:r>
        <w:t>.</w:t>
      </w:r>
    </w:p>
    <w:p w14:paraId="719CFC6F" w14:textId="77777777" w:rsidR="00FF1271" w:rsidRDefault="00833F6A" w:rsidP="00833F6A">
      <w:pPr>
        <w:pStyle w:val="Bibliography"/>
        <w:spacing w:line="360" w:lineRule="auto"/>
      </w:pPr>
      <w:r>
        <w:t xml:space="preserve">Callahan BJ., </w:t>
      </w:r>
      <w:proofErr w:type="spellStart"/>
      <w:r>
        <w:t>McMurdie</w:t>
      </w:r>
      <w:proofErr w:type="spellEnd"/>
      <w:r>
        <w:t xml:space="preserve"> PJ., Rosen MJ., Han AW., Johnson AJA., Holmes SP. 2016. DADA2: High-resolution sample inference from </w:t>
      </w:r>
      <w:proofErr w:type="spellStart"/>
      <w:r>
        <w:t>illumina</w:t>
      </w:r>
      <w:proofErr w:type="spellEnd"/>
      <w:r>
        <w:t xml:space="preserve"> amplicon data. </w:t>
      </w:r>
      <w:r>
        <w:rPr>
          <w:i/>
        </w:rPr>
        <w:t>Nature methods</w:t>
      </w:r>
      <w:r>
        <w:t xml:space="preserve"> 13:581.</w:t>
      </w:r>
    </w:p>
    <w:p w14:paraId="2E8D30B3" w14:textId="77777777" w:rsidR="00FF1271" w:rsidRDefault="00833F6A" w:rsidP="00833F6A">
      <w:pPr>
        <w:pStyle w:val="Bibliography"/>
        <w:spacing w:line="360" w:lineRule="auto"/>
      </w:pPr>
      <w:proofErr w:type="spellStart"/>
      <w:r>
        <w:t>Caporaso</w:t>
      </w:r>
      <w:proofErr w:type="spellEnd"/>
      <w:r>
        <w:t xml:space="preserve"> JG., Kuczynski J., Stombaugh J., </w:t>
      </w:r>
      <w:proofErr w:type="spellStart"/>
      <w:r>
        <w:t>Bittinger</w:t>
      </w:r>
      <w:proofErr w:type="spellEnd"/>
      <w:r>
        <w:t xml:space="preserve"> K., Bushman FD., Costello EK., </w:t>
      </w:r>
      <w:proofErr w:type="spellStart"/>
      <w:r>
        <w:t>Fierer</w:t>
      </w:r>
      <w:proofErr w:type="spellEnd"/>
      <w:r>
        <w:t xml:space="preserve"> N., Pena AG., Goodrich JK., Gordon JI., others. 2010. QIIME allows analysis of high-throughput community sequencing data. </w:t>
      </w:r>
      <w:r>
        <w:rPr>
          <w:i/>
        </w:rPr>
        <w:t>Nature methods</w:t>
      </w:r>
      <w:r>
        <w:t xml:space="preserve"> 7:335.</w:t>
      </w:r>
    </w:p>
    <w:p w14:paraId="79921EF6" w14:textId="77777777" w:rsidR="00FF1271" w:rsidRDefault="00833F6A" w:rsidP="00833F6A">
      <w:pPr>
        <w:pStyle w:val="Bibliography"/>
        <w:spacing w:line="360" w:lineRule="auto"/>
      </w:pPr>
      <w:r>
        <w:t xml:space="preserve">Community U. 2018.UNITE general </w:t>
      </w:r>
      <w:proofErr w:type="spellStart"/>
      <w:r>
        <w:t>fasta</w:t>
      </w:r>
      <w:proofErr w:type="spellEnd"/>
      <w:r>
        <w:t xml:space="preserve"> release. version 01.12.2017. </w:t>
      </w:r>
      <w:r>
        <w:rPr>
          <w:i/>
        </w:rPr>
        <w:t>Available at</w:t>
      </w:r>
      <w:r>
        <w:t xml:space="preserve"> </w:t>
      </w:r>
      <w:hyperlink r:id="rId19">
        <w:r>
          <w:rPr>
            <w:rStyle w:val="Hyperlink"/>
            <w:i/>
          </w:rPr>
          <w:t>https://files.plutof.ut.ee/doi/C8/E4/C8E4A8E6A7C4C00EACE3499C51E550744A259A98F8FE25993B1C7B9E7D2170B2.zip</w:t>
        </w:r>
      </w:hyperlink>
    </w:p>
    <w:p w14:paraId="75BABEB2" w14:textId="77777777" w:rsidR="00FF1271" w:rsidRDefault="00833F6A" w:rsidP="00833F6A">
      <w:pPr>
        <w:pStyle w:val="Bibliography"/>
        <w:spacing w:line="360" w:lineRule="auto"/>
      </w:pPr>
      <w:r>
        <w:t xml:space="preserve">Craigie JS. 2011. Seaweed extract stimuli in plant science and agriculture. </w:t>
      </w:r>
      <w:r>
        <w:rPr>
          <w:i/>
        </w:rPr>
        <w:t>Journal of Applied Phycology</w:t>
      </w:r>
      <w:r>
        <w:t xml:space="preserve"> 23:371–393.</w:t>
      </w:r>
    </w:p>
    <w:p w14:paraId="1832B245" w14:textId="77777777" w:rsidR="00FF1271" w:rsidRDefault="00833F6A" w:rsidP="00833F6A">
      <w:pPr>
        <w:pStyle w:val="Bibliography"/>
        <w:spacing w:line="360" w:lineRule="auto"/>
      </w:pPr>
      <w:proofErr w:type="spellStart"/>
      <w:r>
        <w:t>Dumack</w:t>
      </w:r>
      <w:proofErr w:type="spellEnd"/>
      <w:r>
        <w:t xml:space="preserve"> K., Flues S., </w:t>
      </w:r>
      <w:proofErr w:type="spellStart"/>
      <w:r>
        <w:t>Hermanns</w:t>
      </w:r>
      <w:proofErr w:type="spellEnd"/>
      <w:r>
        <w:t xml:space="preserve"> K., </w:t>
      </w:r>
      <w:proofErr w:type="spellStart"/>
      <w:r>
        <w:t>Bonkowski</w:t>
      </w:r>
      <w:proofErr w:type="spellEnd"/>
      <w:r>
        <w:t xml:space="preserve"> M. 2017. </w:t>
      </w:r>
      <w:proofErr w:type="spellStart"/>
      <w:r>
        <w:t>Rhogostomidae</w:t>
      </w:r>
      <w:proofErr w:type="spellEnd"/>
      <w:r>
        <w:t xml:space="preserve"> (</w:t>
      </w:r>
      <w:proofErr w:type="spellStart"/>
      <w:r>
        <w:t>cercozoa</w:t>
      </w:r>
      <w:proofErr w:type="spellEnd"/>
      <w:r>
        <w:t>) from soils, roots and plant leaves (</w:t>
      </w:r>
      <w:proofErr w:type="spellStart"/>
      <w:r>
        <w:t>arabidopsis</w:t>
      </w:r>
      <w:proofErr w:type="spellEnd"/>
      <w:r>
        <w:t xml:space="preserve"> thaliana): Description of </w:t>
      </w:r>
      <w:proofErr w:type="spellStart"/>
      <w:r>
        <w:t>rhogostoma</w:t>
      </w:r>
      <w:proofErr w:type="spellEnd"/>
      <w:r>
        <w:t xml:space="preserve"> epiphylla sp. </w:t>
      </w:r>
      <w:proofErr w:type="spellStart"/>
      <w:r>
        <w:t>nov.</w:t>
      </w:r>
      <w:proofErr w:type="spellEnd"/>
      <w:r>
        <w:t xml:space="preserve"> and r. </w:t>
      </w:r>
      <w:proofErr w:type="spellStart"/>
      <w:r>
        <w:t>cylindrica</w:t>
      </w:r>
      <w:proofErr w:type="spellEnd"/>
      <w:r>
        <w:t xml:space="preserve"> sp. </w:t>
      </w:r>
      <w:proofErr w:type="spellStart"/>
      <w:r>
        <w:t>nov.</w:t>
      </w:r>
      <w:proofErr w:type="spellEnd"/>
      <w:r>
        <w:t xml:space="preserve"> </w:t>
      </w:r>
      <w:r>
        <w:rPr>
          <w:i/>
        </w:rPr>
        <w:t>European journal of protistology</w:t>
      </w:r>
      <w:r>
        <w:t xml:space="preserve"> 60:76–86.</w:t>
      </w:r>
    </w:p>
    <w:p w14:paraId="6BEDC16D" w14:textId="77777777" w:rsidR="00FF1271" w:rsidRDefault="00833F6A" w:rsidP="00833F6A">
      <w:pPr>
        <w:pStyle w:val="Bibliography"/>
        <w:spacing w:line="360" w:lineRule="auto"/>
      </w:pPr>
      <w:r>
        <w:t xml:space="preserve">Jukes T., Cantor C. 1969. Evolution of protein molecules, pp. 21–132 in mammalian protein metabolism, edited by </w:t>
      </w:r>
      <w:proofErr w:type="spellStart"/>
      <w:r>
        <w:t>munro</w:t>
      </w:r>
      <w:proofErr w:type="spellEnd"/>
      <w:r>
        <w:t xml:space="preserve"> </w:t>
      </w:r>
      <w:proofErr w:type="spellStart"/>
      <w:r>
        <w:t>hn.</w:t>
      </w:r>
      <w:proofErr w:type="spellEnd"/>
    </w:p>
    <w:p w14:paraId="1B2273ED" w14:textId="77777777" w:rsidR="00FF1271" w:rsidRDefault="00833F6A" w:rsidP="00833F6A">
      <w:pPr>
        <w:pStyle w:val="Bibliography"/>
        <w:spacing w:line="360" w:lineRule="auto"/>
      </w:pPr>
      <w:proofErr w:type="spellStart"/>
      <w:r>
        <w:t>Klindworth</w:t>
      </w:r>
      <w:proofErr w:type="spellEnd"/>
      <w:r>
        <w:t xml:space="preserve"> A., </w:t>
      </w:r>
      <w:proofErr w:type="spellStart"/>
      <w:r>
        <w:t>Pruesse</w:t>
      </w:r>
      <w:proofErr w:type="spellEnd"/>
      <w:r>
        <w:t xml:space="preserve"> E., </w:t>
      </w:r>
      <w:proofErr w:type="spellStart"/>
      <w:r>
        <w:t>Schweer</w:t>
      </w:r>
      <w:proofErr w:type="spellEnd"/>
      <w:r>
        <w:t xml:space="preserve"> T., </w:t>
      </w:r>
      <w:proofErr w:type="spellStart"/>
      <w:r>
        <w:t>Peplies</w:t>
      </w:r>
      <w:proofErr w:type="spellEnd"/>
      <w:r>
        <w:t xml:space="preserve"> J., Quast C., Horn M., </w:t>
      </w:r>
      <w:proofErr w:type="spellStart"/>
      <w:r>
        <w:t>Glöckner</w:t>
      </w:r>
      <w:proofErr w:type="spellEnd"/>
      <w:r>
        <w:t xml:space="preserve"> FO. 2013. Evaluation of general 16S ribosomal </w:t>
      </w:r>
      <w:proofErr w:type="spellStart"/>
      <w:r>
        <w:t>rna</w:t>
      </w:r>
      <w:proofErr w:type="spellEnd"/>
      <w:r>
        <w:t xml:space="preserve"> gene </w:t>
      </w:r>
      <w:proofErr w:type="spellStart"/>
      <w:r>
        <w:t>pcr</w:t>
      </w:r>
      <w:proofErr w:type="spellEnd"/>
      <w:r>
        <w:t xml:space="preserve"> primers for classical and next-generation sequencing-based diversity studies. </w:t>
      </w:r>
      <w:r>
        <w:rPr>
          <w:i/>
        </w:rPr>
        <w:t>Nucleic acids research</w:t>
      </w:r>
      <w:r>
        <w:t xml:space="preserve"> 41:e1–e1.</w:t>
      </w:r>
    </w:p>
    <w:p w14:paraId="13C6125C" w14:textId="77777777" w:rsidR="00FF1271" w:rsidRDefault="00833F6A" w:rsidP="00833F6A">
      <w:pPr>
        <w:pStyle w:val="Bibliography"/>
        <w:spacing w:line="360" w:lineRule="auto"/>
      </w:pPr>
      <w:proofErr w:type="spellStart"/>
      <w:r>
        <w:lastRenderedPageBreak/>
        <w:t>Oksanen</w:t>
      </w:r>
      <w:proofErr w:type="spellEnd"/>
      <w:r>
        <w:t xml:space="preserve"> J., Blanchet FG., </w:t>
      </w:r>
      <w:proofErr w:type="spellStart"/>
      <w:r>
        <w:t>Kindt</w:t>
      </w:r>
      <w:proofErr w:type="spellEnd"/>
      <w:r>
        <w:t xml:space="preserve"> R., Legendre P., Minchin PR., </w:t>
      </w:r>
      <w:proofErr w:type="spellStart"/>
      <w:r>
        <w:t>O’hara</w:t>
      </w:r>
      <w:proofErr w:type="spellEnd"/>
      <w:r>
        <w:t xml:space="preserve"> R., Simpson GL., </w:t>
      </w:r>
      <w:proofErr w:type="spellStart"/>
      <w:r>
        <w:t>Solymos</w:t>
      </w:r>
      <w:proofErr w:type="spellEnd"/>
      <w:r>
        <w:t xml:space="preserve"> P., Stevens MHH., Wagner H., others. 2013. Package “vegan”. </w:t>
      </w:r>
      <w:r>
        <w:rPr>
          <w:i/>
        </w:rPr>
        <w:t>Community ecology package, version</w:t>
      </w:r>
      <w:r>
        <w:t xml:space="preserve"> 2.</w:t>
      </w:r>
    </w:p>
    <w:p w14:paraId="30BAFCEF" w14:textId="77777777" w:rsidR="00FF1271" w:rsidRDefault="00833F6A" w:rsidP="00833F6A">
      <w:pPr>
        <w:pStyle w:val="Bibliography"/>
        <w:spacing w:line="360" w:lineRule="auto"/>
      </w:pPr>
      <w:r>
        <w:t xml:space="preserve">Paradis E., Claude J., Strimmer K. 2004. APE: Analyses of phylogenetics and evolution in r language. </w:t>
      </w:r>
      <w:r>
        <w:rPr>
          <w:i/>
        </w:rPr>
        <w:t>Bioinformatics</w:t>
      </w:r>
      <w:r>
        <w:t xml:space="preserve"> 20:289–290.</w:t>
      </w:r>
    </w:p>
    <w:p w14:paraId="1086286E" w14:textId="77777777" w:rsidR="00FF1271" w:rsidRDefault="00833F6A" w:rsidP="00833F6A">
      <w:pPr>
        <w:pStyle w:val="Bibliography"/>
        <w:spacing w:line="360" w:lineRule="auto"/>
      </w:pPr>
      <w:r>
        <w:t xml:space="preserve">Pinheiro J., Bates D., </w:t>
      </w:r>
      <w:proofErr w:type="spellStart"/>
      <w:r>
        <w:t>DebRoy</w:t>
      </w:r>
      <w:proofErr w:type="spellEnd"/>
      <w:r>
        <w:t xml:space="preserve"> S., Sarkar D., Team RC. 2017. </w:t>
      </w:r>
      <w:proofErr w:type="spellStart"/>
      <w:r>
        <w:t>Nlme</w:t>
      </w:r>
      <w:proofErr w:type="spellEnd"/>
      <w:r>
        <w:t xml:space="preserve">: Linear and nonlinear </w:t>
      </w:r>
      <w:proofErr w:type="spellStart"/>
      <w:r>
        <w:t>mixedeffects</w:t>
      </w:r>
      <w:proofErr w:type="spellEnd"/>
      <w:r>
        <w:t xml:space="preserve"> models. r package version 3.1-128. 2016. </w:t>
      </w:r>
      <w:r>
        <w:rPr>
          <w:i/>
        </w:rPr>
        <w:t>R software</w:t>
      </w:r>
      <w:r>
        <w:t>.</w:t>
      </w:r>
    </w:p>
    <w:p w14:paraId="05C9C201" w14:textId="77777777" w:rsidR="00FF1271" w:rsidRDefault="00833F6A" w:rsidP="00833F6A">
      <w:pPr>
        <w:pStyle w:val="Bibliography"/>
        <w:spacing w:line="360" w:lineRule="auto"/>
      </w:pPr>
      <w:proofErr w:type="spellStart"/>
      <w:r>
        <w:t>Schliep</w:t>
      </w:r>
      <w:proofErr w:type="spellEnd"/>
      <w:r>
        <w:t xml:space="preserve"> KP. 2010. </w:t>
      </w:r>
      <w:proofErr w:type="spellStart"/>
      <w:r>
        <w:t>Phangorn</w:t>
      </w:r>
      <w:proofErr w:type="spellEnd"/>
      <w:r>
        <w:t xml:space="preserve">: Phylogenetic analysis in r. </w:t>
      </w:r>
      <w:r>
        <w:rPr>
          <w:i/>
        </w:rPr>
        <w:t>Bioinformatics</w:t>
      </w:r>
      <w:r>
        <w:t xml:space="preserve"> 27:592–593.</w:t>
      </w:r>
    </w:p>
    <w:p w14:paraId="28246320" w14:textId="77777777" w:rsidR="00FF1271" w:rsidRDefault="00833F6A" w:rsidP="00833F6A">
      <w:pPr>
        <w:pStyle w:val="Bibliography"/>
        <w:spacing w:line="360" w:lineRule="auto"/>
      </w:pPr>
      <w:r>
        <w:t xml:space="preserve">Schloss PD., Westcott SL., </w:t>
      </w:r>
      <w:proofErr w:type="spellStart"/>
      <w:r>
        <w:t>Ryabin</w:t>
      </w:r>
      <w:proofErr w:type="spellEnd"/>
      <w:r>
        <w:t xml:space="preserve"> T., Hall JR., Hartmann M., Hollister EB., </w:t>
      </w:r>
      <w:proofErr w:type="spellStart"/>
      <w:r>
        <w:t>Lesniewski</w:t>
      </w:r>
      <w:proofErr w:type="spellEnd"/>
      <w:r>
        <w:t xml:space="preserve"> RA., Oakley BB., Parks DH., Robinson CJ., others. 2009. Introducing </w:t>
      </w:r>
      <w:proofErr w:type="spellStart"/>
      <w:r>
        <w:t>mothur</w:t>
      </w:r>
      <w:proofErr w:type="spellEnd"/>
      <w:r>
        <w:t xml:space="preserve">: Open-source, platform-independent, community-supported software for describing and comparing microbial communities. </w:t>
      </w:r>
      <w:r>
        <w:rPr>
          <w:i/>
        </w:rPr>
        <w:t>Applied and environmental microbiology</w:t>
      </w:r>
      <w:r>
        <w:t xml:space="preserve"> 75:7537–7541.</w:t>
      </w:r>
    </w:p>
    <w:p w14:paraId="16FB9666" w14:textId="77777777" w:rsidR="00FF1271" w:rsidRDefault="00833F6A" w:rsidP="00833F6A">
      <w:pPr>
        <w:pStyle w:val="Bibliography"/>
        <w:spacing w:line="360" w:lineRule="auto"/>
      </w:pPr>
      <w:proofErr w:type="spellStart"/>
      <w:r>
        <w:t>Toju</w:t>
      </w:r>
      <w:proofErr w:type="spellEnd"/>
      <w:r>
        <w:t xml:space="preserve"> H., Tanabe AS., Yamamoto S., Sato H. 2012. High-coverage its primers for the </w:t>
      </w:r>
      <w:proofErr w:type="spellStart"/>
      <w:r>
        <w:t>dna</w:t>
      </w:r>
      <w:proofErr w:type="spellEnd"/>
      <w:r>
        <w:t xml:space="preserve">-based identification of ascomycetes and basidiomycetes in environmental samples. </w:t>
      </w:r>
      <w:proofErr w:type="spellStart"/>
      <w:r>
        <w:rPr>
          <w:i/>
        </w:rPr>
        <w:t>PloS</w:t>
      </w:r>
      <w:proofErr w:type="spellEnd"/>
      <w:r>
        <w:rPr>
          <w:i/>
        </w:rPr>
        <w:t xml:space="preserve"> one</w:t>
      </w:r>
      <w:r>
        <w:t xml:space="preserve"> 7:e40863.</w:t>
      </w:r>
    </w:p>
    <w:p w14:paraId="4CC57D61" w14:textId="77777777" w:rsidR="00FF1271" w:rsidRDefault="00833F6A" w:rsidP="00833F6A">
      <w:pPr>
        <w:pStyle w:val="Bibliography"/>
        <w:spacing w:line="360" w:lineRule="auto"/>
      </w:pPr>
      <w:r>
        <w:t xml:space="preserve">Wang Q., Garrity GM., </w:t>
      </w:r>
      <w:proofErr w:type="spellStart"/>
      <w:r>
        <w:t>Tiedje</w:t>
      </w:r>
      <w:proofErr w:type="spellEnd"/>
      <w:r>
        <w:t xml:space="preserve"> JM., Cole JR. 2007. Naive </w:t>
      </w:r>
      <w:proofErr w:type="spellStart"/>
      <w:r>
        <w:t>bayesian</w:t>
      </w:r>
      <w:proofErr w:type="spellEnd"/>
      <w:r>
        <w:t xml:space="preserve"> classifier for rapid assignment of rRNA sequences into the new bacterial taxonomy. </w:t>
      </w:r>
      <w:r>
        <w:rPr>
          <w:i/>
        </w:rPr>
        <w:t>Applied and environmental microbiology</w:t>
      </w:r>
      <w:r>
        <w:t xml:space="preserve"> 73:5261–5267.</w:t>
      </w:r>
    </w:p>
    <w:p w14:paraId="4F67C02A" w14:textId="77777777" w:rsidR="00FF1271" w:rsidRDefault="00833F6A" w:rsidP="00833F6A">
      <w:pPr>
        <w:pStyle w:val="Bibliography"/>
        <w:spacing w:line="360" w:lineRule="auto"/>
      </w:pPr>
      <w:r>
        <w:t xml:space="preserve">Wickham H. 2016. </w:t>
      </w:r>
      <w:r>
        <w:rPr>
          <w:i/>
        </w:rPr>
        <w:t>Ggplot2: Elegant graphics for data analysis</w:t>
      </w:r>
      <w:r>
        <w:t>. Springer.</w:t>
      </w:r>
    </w:p>
    <w:p w14:paraId="5A43E180" w14:textId="77777777" w:rsidR="00FF1271" w:rsidRDefault="00833F6A" w:rsidP="00833F6A">
      <w:pPr>
        <w:pStyle w:val="Bibliography"/>
        <w:spacing w:line="360" w:lineRule="auto"/>
      </w:pPr>
      <w:r>
        <w:t xml:space="preserve">Wickham H., Francois R., Henry L., Müller K. 2015. </w:t>
      </w:r>
      <w:proofErr w:type="spellStart"/>
      <w:r>
        <w:t>Dplyr</w:t>
      </w:r>
      <w:proofErr w:type="spellEnd"/>
      <w:r>
        <w:t xml:space="preserve">: A grammar of data manipulation. </w:t>
      </w:r>
      <w:r>
        <w:rPr>
          <w:i/>
        </w:rPr>
        <w:t>R package version 0.4</w:t>
      </w:r>
      <w:r>
        <w:t xml:space="preserve"> 3.</w:t>
      </w:r>
    </w:p>
    <w:p w14:paraId="792EC7F5" w14:textId="1AAD7F79" w:rsidR="00FF1271" w:rsidRDefault="00833F6A" w:rsidP="00833F6A">
      <w:pPr>
        <w:pStyle w:val="Bibliography"/>
        <w:spacing w:line="360" w:lineRule="auto"/>
        <w:rPr>
          <w:ins w:id="434" w:author="Jeff Norrie" w:date="2018-10-30T22:42:00Z"/>
        </w:rPr>
      </w:pPr>
      <w:r>
        <w:t xml:space="preserve">Wright ES. 2016. Using decipher v2. 0 to analyze big biological sequence data in r. </w:t>
      </w:r>
      <w:r>
        <w:rPr>
          <w:i/>
        </w:rPr>
        <w:t>R Journal</w:t>
      </w:r>
      <w:r>
        <w:t xml:space="preserve"> 8.</w:t>
      </w:r>
    </w:p>
    <w:p w14:paraId="0D00095F" w14:textId="551EC12F" w:rsidR="00FB7D97" w:rsidRDefault="00FB7D97" w:rsidP="00833F6A">
      <w:pPr>
        <w:pStyle w:val="Bibliography"/>
        <w:spacing w:line="360" w:lineRule="auto"/>
        <w:rPr>
          <w:ins w:id="435" w:author="Jeff Norrie" w:date="2018-10-30T22:42:00Z"/>
        </w:rPr>
      </w:pPr>
    </w:p>
    <w:p w14:paraId="17E61C4A" w14:textId="53CFFF2C" w:rsidR="00FB7D97" w:rsidRPr="00FB7D97" w:rsidRDefault="00FB7D97" w:rsidP="00833F6A">
      <w:pPr>
        <w:pStyle w:val="Bibliography"/>
        <w:spacing w:line="360" w:lineRule="auto"/>
        <w:rPr>
          <w:ins w:id="436" w:author="Jeff Norrie" w:date="2018-10-30T22:42:00Z"/>
          <w:rFonts w:asciiTheme="majorHAnsi" w:hAnsiTheme="majorHAnsi" w:cstheme="majorHAnsi"/>
          <w:rPrChange w:id="437" w:author="Jeff Norrie" w:date="2018-10-30T22:42:00Z">
            <w:rPr>
              <w:ins w:id="438" w:author="Jeff Norrie" w:date="2018-10-30T22:42:00Z"/>
            </w:rPr>
          </w:rPrChange>
        </w:rPr>
      </w:pPr>
      <w:ins w:id="439" w:author="Jeff Norrie" w:date="2018-10-30T22:42:00Z">
        <w:r w:rsidRPr="00FB7D97">
          <w:rPr>
            <w:rFonts w:asciiTheme="majorHAnsi" w:hAnsiTheme="majorHAnsi" w:cstheme="majorHAnsi"/>
            <w:rPrChange w:id="440" w:author="Jeff Norrie" w:date="2018-10-30T22:42:00Z">
              <w:rPr/>
            </w:rPrChange>
          </w:rPr>
          <w:lastRenderedPageBreak/>
          <w:t>References for the Introduction…</w:t>
        </w:r>
      </w:ins>
    </w:p>
    <w:p w14:paraId="715B62A3" w14:textId="7625A86D" w:rsidR="00FB7D97" w:rsidRPr="00FB7D97" w:rsidRDefault="00FB7D97">
      <w:pPr>
        <w:autoSpaceDE w:val="0"/>
        <w:autoSpaceDN w:val="0"/>
        <w:adjustRightInd w:val="0"/>
        <w:spacing w:before="120" w:after="120" w:line="360" w:lineRule="auto"/>
        <w:rPr>
          <w:ins w:id="441" w:author="Jeff Norrie" w:date="2018-10-30T22:42:00Z"/>
          <w:rFonts w:asciiTheme="majorHAnsi" w:hAnsiTheme="majorHAnsi" w:cstheme="majorHAnsi"/>
          <w:lang w:val="en-CA"/>
          <w:rPrChange w:id="442" w:author="Jeff Norrie" w:date="2018-10-30T22:42:00Z">
            <w:rPr>
              <w:ins w:id="443" w:author="Jeff Norrie" w:date="2018-10-30T22:42:00Z"/>
              <w:rFonts w:ascii="Cambria" w:hAnsi="Cambria" w:cs="Cambria"/>
              <w:sz w:val="18"/>
              <w:szCs w:val="18"/>
              <w:lang w:val="en-CA"/>
            </w:rPr>
          </w:rPrChange>
        </w:rPr>
        <w:pPrChange w:id="444" w:author="Jeff Norrie" w:date="2018-10-30T22:45:00Z">
          <w:pPr>
            <w:autoSpaceDE w:val="0"/>
            <w:autoSpaceDN w:val="0"/>
            <w:adjustRightInd w:val="0"/>
            <w:spacing w:after="0"/>
          </w:pPr>
        </w:pPrChange>
      </w:pPr>
      <w:proofErr w:type="spellStart"/>
      <w:ins w:id="445" w:author="Jeff Norrie" w:date="2018-10-30T22:42:00Z">
        <w:r w:rsidRPr="00FB7D97">
          <w:rPr>
            <w:rFonts w:asciiTheme="majorHAnsi" w:hAnsiTheme="majorHAnsi" w:cstheme="majorHAnsi"/>
            <w:lang w:val="en-CA"/>
            <w:rPrChange w:id="446" w:author="Jeff Norrie" w:date="2018-10-30T22:42:00Z">
              <w:rPr>
                <w:rFonts w:ascii="Cambria" w:hAnsi="Cambria" w:cs="Cambria"/>
                <w:sz w:val="18"/>
                <w:szCs w:val="18"/>
                <w:lang w:val="en-CA"/>
              </w:rPr>
            </w:rPrChange>
          </w:rPr>
          <w:t>Alam</w:t>
        </w:r>
        <w:proofErr w:type="spellEnd"/>
        <w:r w:rsidRPr="00FB7D97">
          <w:rPr>
            <w:rFonts w:asciiTheme="majorHAnsi" w:hAnsiTheme="majorHAnsi" w:cstheme="majorHAnsi"/>
            <w:lang w:val="en-CA"/>
            <w:rPrChange w:id="447" w:author="Jeff Norrie" w:date="2018-10-30T22:42:00Z">
              <w:rPr>
                <w:rFonts w:ascii="Cambria" w:hAnsi="Cambria" w:cs="Cambria"/>
                <w:sz w:val="18"/>
                <w:szCs w:val="18"/>
                <w:lang w:val="en-CA"/>
              </w:rPr>
            </w:rPrChange>
          </w:rPr>
          <w:t xml:space="preserve">, M.Z., Braun, G., Norrie, J., and Hodges, D.M. (2013). Effect of </w:t>
        </w:r>
        <w:proofErr w:type="spellStart"/>
        <w:r w:rsidRPr="00FB7D97">
          <w:rPr>
            <w:rFonts w:asciiTheme="majorHAnsi" w:hAnsiTheme="majorHAnsi" w:cstheme="majorHAnsi"/>
            <w:i/>
            <w:iCs/>
            <w:lang w:val="en-CA"/>
            <w:rPrChange w:id="448"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449" w:author="Jeff Norrie" w:date="2018-10-30T22:42:00Z">
              <w:rPr>
                <w:rFonts w:ascii="Cambria,Italic" w:hAnsi="Cambria,Italic" w:cs="Cambria,Italic"/>
                <w:i/>
                <w:iCs/>
                <w:sz w:val="18"/>
                <w:szCs w:val="18"/>
                <w:lang w:val="en-CA"/>
              </w:rPr>
            </w:rPrChange>
          </w:rPr>
          <w:t xml:space="preserve"> </w:t>
        </w:r>
        <w:r w:rsidRPr="00FB7D97">
          <w:rPr>
            <w:rFonts w:asciiTheme="majorHAnsi" w:hAnsiTheme="majorHAnsi" w:cstheme="majorHAnsi"/>
            <w:lang w:val="en-CA"/>
            <w:rPrChange w:id="450" w:author="Jeff Norrie" w:date="2018-10-30T22:42:00Z">
              <w:rPr>
                <w:rFonts w:ascii="Cambria" w:hAnsi="Cambria" w:cs="Cambria"/>
                <w:sz w:val="18"/>
                <w:szCs w:val="18"/>
                <w:lang w:val="en-CA"/>
              </w:rPr>
            </w:rPrChange>
          </w:rPr>
          <w:t>extract application on plant</w:t>
        </w:r>
      </w:ins>
      <w:ins w:id="451" w:author="Jeff Norrie" w:date="2018-10-30T22:43:00Z">
        <w:r>
          <w:rPr>
            <w:rFonts w:asciiTheme="majorHAnsi" w:hAnsiTheme="majorHAnsi" w:cstheme="majorHAnsi"/>
            <w:lang w:val="en-CA"/>
          </w:rPr>
          <w:t xml:space="preserve"> </w:t>
        </w:r>
      </w:ins>
      <w:ins w:id="452" w:author="Jeff Norrie" w:date="2018-10-30T22:42:00Z">
        <w:r w:rsidRPr="00FB7D97">
          <w:rPr>
            <w:rFonts w:asciiTheme="majorHAnsi" w:hAnsiTheme="majorHAnsi" w:cstheme="majorHAnsi"/>
            <w:lang w:val="en-CA"/>
            <w:rPrChange w:id="453" w:author="Jeff Norrie" w:date="2018-10-30T22:42:00Z">
              <w:rPr>
                <w:rFonts w:ascii="Cambria" w:hAnsi="Cambria" w:cs="Cambria"/>
                <w:sz w:val="18"/>
                <w:szCs w:val="18"/>
                <w:lang w:val="en-CA"/>
              </w:rPr>
            </w:rPrChange>
          </w:rPr>
          <w:t xml:space="preserve">growth, fruit yield and soil microbial communities of strawberry. Can. J. Plant Sci. </w:t>
        </w:r>
        <w:r w:rsidRPr="00FB7D97">
          <w:rPr>
            <w:rFonts w:asciiTheme="majorHAnsi" w:hAnsiTheme="majorHAnsi" w:cstheme="majorHAnsi"/>
            <w:i/>
            <w:iCs/>
            <w:lang w:val="en-CA"/>
            <w:rPrChange w:id="454" w:author="Jeff Norrie" w:date="2018-10-30T22:42:00Z">
              <w:rPr>
                <w:rFonts w:ascii="Cambria,Italic" w:hAnsi="Cambria,Italic" w:cs="Cambria,Italic"/>
                <w:i/>
                <w:iCs/>
                <w:sz w:val="18"/>
                <w:szCs w:val="18"/>
                <w:lang w:val="en-CA"/>
              </w:rPr>
            </w:rPrChange>
          </w:rPr>
          <w:t xml:space="preserve">93 </w:t>
        </w:r>
        <w:r w:rsidRPr="00FB7D97">
          <w:rPr>
            <w:rFonts w:asciiTheme="majorHAnsi" w:hAnsiTheme="majorHAnsi" w:cstheme="majorHAnsi"/>
            <w:lang w:val="en-CA"/>
            <w:rPrChange w:id="455"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456" w:author="Jeff Norrie" w:date="2018-10-30T22:42:00Z">
              <w:rPr>
                <w:rFonts w:ascii="Cambria,Italic" w:hAnsi="Cambria,Italic" w:cs="Cambria,Italic"/>
                <w:i/>
                <w:iCs/>
                <w:sz w:val="18"/>
                <w:szCs w:val="18"/>
                <w:lang w:val="en-CA"/>
              </w:rPr>
            </w:rPrChange>
          </w:rPr>
          <w:t>1</w:t>
        </w:r>
        <w:r w:rsidRPr="00FB7D97">
          <w:rPr>
            <w:rFonts w:asciiTheme="majorHAnsi" w:hAnsiTheme="majorHAnsi" w:cstheme="majorHAnsi"/>
            <w:lang w:val="en-CA"/>
            <w:rPrChange w:id="457" w:author="Jeff Norrie" w:date="2018-10-30T22:42:00Z">
              <w:rPr>
                <w:rFonts w:ascii="Cambria" w:hAnsi="Cambria" w:cs="Cambria"/>
                <w:sz w:val="18"/>
                <w:szCs w:val="18"/>
                <w:lang w:val="en-CA"/>
              </w:rPr>
            </w:rPrChange>
          </w:rPr>
          <w:t>), 23–36</w:t>
        </w:r>
      </w:ins>
      <w:ins w:id="458" w:author="Jeff Norrie" w:date="2018-10-30T22:43:00Z">
        <w:r>
          <w:rPr>
            <w:rFonts w:asciiTheme="majorHAnsi" w:hAnsiTheme="majorHAnsi" w:cstheme="majorHAnsi"/>
            <w:lang w:val="en-CA"/>
          </w:rPr>
          <w:t xml:space="preserve">. </w:t>
        </w:r>
      </w:ins>
      <w:ins w:id="459" w:author="Jeff Norrie" w:date="2018-10-30T22:42:00Z">
        <w:r w:rsidRPr="00FB7D97">
          <w:rPr>
            <w:rFonts w:asciiTheme="majorHAnsi" w:hAnsiTheme="majorHAnsi" w:cstheme="majorHAnsi"/>
            <w:lang w:val="en-CA"/>
            <w:rPrChange w:id="460" w:author="Jeff Norrie" w:date="2018-10-30T22:42:00Z">
              <w:rPr>
                <w:rFonts w:ascii="Cambria" w:hAnsi="Cambria" w:cs="Cambria"/>
                <w:sz w:val="18"/>
                <w:szCs w:val="18"/>
                <w:lang w:val="en-CA"/>
              </w:rPr>
            </w:rPrChange>
          </w:rPr>
          <w:t>http://dx.doi.org/10.4141/cjps2011-260.</w:t>
        </w:r>
      </w:ins>
    </w:p>
    <w:p w14:paraId="677A7B4F" w14:textId="5474D459" w:rsidR="00FB7D97" w:rsidRPr="00FB7D97" w:rsidRDefault="00FB7D97">
      <w:pPr>
        <w:autoSpaceDE w:val="0"/>
        <w:autoSpaceDN w:val="0"/>
        <w:adjustRightInd w:val="0"/>
        <w:spacing w:before="120" w:after="120" w:line="360" w:lineRule="auto"/>
        <w:rPr>
          <w:ins w:id="461" w:author="Jeff Norrie" w:date="2018-10-30T22:42:00Z"/>
          <w:rFonts w:asciiTheme="majorHAnsi" w:hAnsiTheme="majorHAnsi" w:cstheme="majorHAnsi"/>
          <w:lang w:val="en-CA"/>
          <w:rPrChange w:id="462" w:author="Jeff Norrie" w:date="2018-10-30T22:42:00Z">
            <w:rPr>
              <w:ins w:id="463" w:author="Jeff Norrie" w:date="2018-10-30T22:42:00Z"/>
              <w:rFonts w:ascii="Cambria" w:hAnsi="Cambria" w:cs="Cambria"/>
              <w:sz w:val="18"/>
              <w:szCs w:val="18"/>
              <w:lang w:val="en-CA"/>
            </w:rPr>
          </w:rPrChange>
        </w:rPr>
        <w:pPrChange w:id="464" w:author="Jeff Norrie" w:date="2018-10-30T22:45:00Z">
          <w:pPr>
            <w:autoSpaceDE w:val="0"/>
            <w:autoSpaceDN w:val="0"/>
            <w:adjustRightInd w:val="0"/>
            <w:spacing w:after="0"/>
          </w:pPr>
        </w:pPrChange>
      </w:pPr>
      <w:proofErr w:type="spellStart"/>
      <w:ins w:id="465" w:author="Jeff Norrie" w:date="2018-10-30T22:42:00Z">
        <w:r w:rsidRPr="00FB7D97">
          <w:rPr>
            <w:rFonts w:asciiTheme="majorHAnsi" w:hAnsiTheme="majorHAnsi" w:cstheme="majorHAnsi"/>
            <w:lang w:val="en-CA"/>
            <w:rPrChange w:id="466" w:author="Jeff Norrie" w:date="2018-10-30T22:42:00Z">
              <w:rPr>
                <w:rFonts w:ascii="Cambria" w:hAnsi="Cambria" w:cs="Cambria"/>
                <w:sz w:val="18"/>
                <w:szCs w:val="18"/>
                <w:lang w:val="en-CA"/>
              </w:rPr>
            </w:rPrChange>
          </w:rPr>
          <w:t>Alam</w:t>
        </w:r>
        <w:proofErr w:type="spellEnd"/>
        <w:r w:rsidRPr="00FB7D97">
          <w:rPr>
            <w:rFonts w:asciiTheme="majorHAnsi" w:hAnsiTheme="majorHAnsi" w:cstheme="majorHAnsi"/>
            <w:lang w:val="en-CA"/>
            <w:rPrChange w:id="467" w:author="Jeff Norrie" w:date="2018-10-30T22:42:00Z">
              <w:rPr>
                <w:rFonts w:ascii="Cambria" w:hAnsi="Cambria" w:cs="Cambria"/>
                <w:sz w:val="18"/>
                <w:szCs w:val="18"/>
                <w:lang w:val="en-CA"/>
              </w:rPr>
            </w:rPrChange>
          </w:rPr>
          <w:t xml:space="preserve">, M.Z., Braun, G., Norrie, J., and Hodges, D.M. (2014). </w:t>
        </w:r>
        <w:proofErr w:type="spellStart"/>
        <w:r w:rsidRPr="00FB7D97">
          <w:rPr>
            <w:rFonts w:asciiTheme="majorHAnsi" w:hAnsiTheme="majorHAnsi" w:cstheme="majorHAnsi"/>
            <w:i/>
            <w:iCs/>
            <w:lang w:val="en-CA"/>
            <w:rPrChange w:id="468"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469" w:author="Jeff Norrie" w:date="2018-10-30T22:42:00Z">
              <w:rPr>
                <w:rFonts w:ascii="Cambria,Italic" w:hAnsi="Cambria,Italic" w:cs="Cambria,Italic"/>
                <w:i/>
                <w:iCs/>
                <w:sz w:val="18"/>
                <w:szCs w:val="18"/>
                <w:lang w:val="en-CA"/>
              </w:rPr>
            </w:rPrChange>
          </w:rPr>
          <w:t xml:space="preserve"> </w:t>
        </w:r>
        <w:r w:rsidRPr="00FB7D97">
          <w:rPr>
            <w:rFonts w:asciiTheme="majorHAnsi" w:hAnsiTheme="majorHAnsi" w:cstheme="majorHAnsi"/>
            <w:lang w:val="en-CA"/>
            <w:rPrChange w:id="470" w:author="Jeff Norrie" w:date="2018-10-30T22:42:00Z">
              <w:rPr>
                <w:rFonts w:ascii="Cambria" w:hAnsi="Cambria" w:cs="Cambria"/>
                <w:sz w:val="18"/>
                <w:szCs w:val="18"/>
                <w:lang w:val="en-CA"/>
              </w:rPr>
            </w:rPrChange>
          </w:rPr>
          <w:t>extract application can promote plant</w:t>
        </w:r>
      </w:ins>
      <w:ins w:id="471" w:author="Jeff Norrie" w:date="2018-10-30T22:43:00Z">
        <w:r>
          <w:rPr>
            <w:rFonts w:asciiTheme="majorHAnsi" w:hAnsiTheme="majorHAnsi" w:cstheme="majorHAnsi"/>
            <w:lang w:val="en-CA"/>
          </w:rPr>
          <w:t xml:space="preserve"> </w:t>
        </w:r>
      </w:ins>
      <w:ins w:id="472" w:author="Jeff Norrie" w:date="2018-10-30T22:42:00Z">
        <w:r w:rsidRPr="00FB7D97">
          <w:rPr>
            <w:rFonts w:asciiTheme="majorHAnsi" w:hAnsiTheme="majorHAnsi" w:cstheme="majorHAnsi"/>
            <w:lang w:val="en-CA"/>
            <w:rPrChange w:id="473" w:author="Jeff Norrie" w:date="2018-10-30T22:42:00Z">
              <w:rPr>
                <w:rFonts w:ascii="Cambria" w:hAnsi="Cambria" w:cs="Cambria"/>
                <w:sz w:val="18"/>
                <w:szCs w:val="18"/>
                <w:lang w:val="en-CA"/>
              </w:rPr>
            </w:rPrChange>
          </w:rPr>
          <w:t xml:space="preserve">growth and root yield in carrot associated with increased root-zone soil microbial activity. Can. J. Plant Sci. </w:t>
        </w:r>
        <w:r w:rsidRPr="00FB7D97">
          <w:rPr>
            <w:rFonts w:asciiTheme="majorHAnsi" w:hAnsiTheme="majorHAnsi" w:cstheme="majorHAnsi"/>
            <w:i/>
            <w:iCs/>
            <w:lang w:val="en-CA"/>
            <w:rPrChange w:id="474" w:author="Jeff Norrie" w:date="2018-10-30T22:42:00Z">
              <w:rPr>
                <w:rFonts w:ascii="Cambria,Italic" w:hAnsi="Cambria,Italic" w:cs="Cambria,Italic"/>
                <w:i/>
                <w:iCs/>
                <w:sz w:val="18"/>
                <w:szCs w:val="18"/>
                <w:lang w:val="en-CA"/>
              </w:rPr>
            </w:rPrChange>
          </w:rPr>
          <w:t xml:space="preserve">94 </w:t>
        </w:r>
        <w:r w:rsidRPr="00FB7D97">
          <w:rPr>
            <w:rFonts w:asciiTheme="majorHAnsi" w:hAnsiTheme="majorHAnsi" w:cstheme="majorHAnsi"/>
            <w:lang w:val="en-CA"/>
            <w:rPrChange w:id="475"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476" w:author="Jeff Norrie" w:date="2018-10-30T22:42:00Z">
              <w:rPr>
                <w:rFonts w:ascii="Cambria,Italic" w:hAnsi="Cambria,Italic" w:cs="Cambria,Italic"/>
                <w:i/>
                <w:iCs/>
                <w:sz w:val="18"/>
                <w:szCs w:val="18"/>
                <w:lang w:val="en-CA"/>
              </w:rPr>
            </w:rPrChange>
          </w:rPr>
          <w:t>2</w:t>
        </w:r>
        <w:r w:rsidRPr="00FB7D97">
          <w:rPr>
            <w:rFonts w:asciiTheme="majorHAnsi" w:hAnsiTheme="majorHAnsi" w:cstheme="majorHAnsi"/>
            <w:lang w:val="en-CA"/>
            <w:rPrChange w:id="477" w:author="Jeff Norrie" w:date="2018-10-30T22:42:00Z">
              <w:rPr>
                <w:rFonts w:ascii="Cambria" w:hAnsi="Cambria" w:cs="Cambria"/>
                <w:sz w:val="18"/>
                <w:szCs w:val="18"/>
                <w:lang w:val="en-CA"/>
              </w:rPr>
            </w:rPrChange>
          </w:rPr>
          <w:t>),</w:t>
        </w:r>
      </w:ins>
      <w:ins w:id="478" w:author="Jeff Norrie" w:date="2018-10-30T22:43:00Z">
        <w:r>
          <w:rPr>
            <w:rFonts w:asciiTheme="majorHAnsi" w:hAnsiTheme="majorHAnsi" w:cstheme="majorHAnsi"/>
            <w:lang w:val="en-CA"/>
          </w:rPr>
          <w:t xml:space="preserve"> </w:t>
        </w:r>
      </w:ins>
      <w:ins w:id="479" w:author="Jeff Norrie" w:date="2018-10-30T22:42:00Z">
        <w:r w:rsidRPr="00FB7D97">
          <w:rPr>
            <w:rFonts w:asciiTheme="majorHAnsi" w:hAnsiTheme="majorHAnsi" w:cstheme="majorHAnsi"/>
            <w:lang w:val="en-CA"/>
            <w:rPrChange w:id="480" w:author="Jeff Norrie" w:date="2018-10-30T22:42:00Z">
              <w:rPr>
                <w:rFonts w:ascii="Cambria" w:hAnsi="Cambria" w:cs="Cambria"/>
                <w:sz w:val="18"/>
                <w:szCs w:val="18"/>
                <w:lang w:val="en-CA"/>
              </w:rPr>
            </w:rPrChange>
          </w:rPr>
          <w:t>337–348 http://dx.doi.org/10.4141/cjps2013-135.</w:t>
        </w:r>
      </w:ins>
    </w:p>
    <w:p w14:paraId="6EA93857" w14:textId="6B322D20" w:rsidR="00FB7D97" w:rsidRPr="00FB7D97" w:rsidRDefault="00FB7D97">
      <w:pPr>
        <w:autoSpaceDE w:val="0"/>
        <w:autoSpaceDN w:val="0"/>
        <w:adjustRightInd w:val="0"/>
        <w:spacing w:before="120" w:after="120" w:line="360" w:lineRule="auto"/>
        <w:rPr>
          <w:ins w:id="481" w:author="Jeff Norrie" w:date="2018-10-30T22:42:00Z"/>
          <w:rFonts w:asciiTheme="majorHAnsi" w:hAnsiTheme="majorHAnsi" w:cstheme="majorHAnsi"/>
          <w:lang w:val="en-CA"/>
          <w:rPrChange w:id="482" w:author="Jeff Norrie" w:date="2018-10-30T22:42:00Z">
            <w:rPr>
              <w:ins w:id="483" w:author="Jeff Norrie" w:date="2018-10-30T22:42:00Z"/>
              <w:rFonts w:ascii="Cambria" w:hAnsi="Cambria" w:cs="Cambria"/>
              <w:sz w:val="18"/>
              <w:szCs w:val="18"/>
              <w:lang w:val="en-CA"/>
            </w:rPr>
          </w:rPrChange>
        </w:rPr>
        <w:pPrChange w:id="484" w:author="Jeff Norrie" w:date="2018-10-30T22:45:00Z">
          <w:pPr>
            <w:autoSpaceDE w:val="0"/>
            <w:autoSpaceDN w:val="0"/>
            <w:adjustRightInd w:val="0"/>
            <w:spacing w:after="0"/>
          </w:pPr>
        </w:pPrChange>
      </w:pPr>
      <w:ins w:id="485" w:author="Jeff Norrie" w:date="2018-10-30T22:42:00Z">
        <w:r w:rsidRPr="00FB7D97">
          <w:rPr>
            <w:rFonts w:asciiTheme="majorHAnsi" w:hAnsiTheme="majorHAnsi" w:cstheme="majorHAnsi"/>
            <w:lang w:val="en-CA"/>
            <w:rPrChange w:id="486" w:author="Jeff Norrie" w:date="2018-10-30T22:42:00Z">
              <w:rPr>
                <w:rFonts w:ascii="Cambria" w:hAnsi="Cambria" w:cs="Cambria"/>
                <w:sz w:val="18"/>
                <w:szCs w:val="18"/>
                <w:lang w:val="en-CA"/>
              </w:rPr>
            </w:rPrChange>
          </w:rPr>
          <w:t xml:space="preserve">Allen, V.G., Pond, K.R., </w:t>
        </w:r>
        <w:proofErr w:type="spellStart"/>
        <w:r w:rsidRPr="00FB7D97">
          <w:rPr>
            <w:rFonts w:asciiTheme="majorHAnsi" w:hAnsiTheme="majorHAnsi" w:cstheme="majorHAnsi"/>
            <w:lang w:val="en-CA"/>
            <w:rPrChange w:id="487" w:author="Jeff Norrie" w:date="2018-10-30T22:42:00Z">
              <w:rPr>
                <w:rFonts w:ascii="Cambria" w:hAnsi="Cambria" w:cs="Cambria"/>
                <w:sz w:val="18"/>
                <w:szCs w:val="18"/>
                <w:lang w:val="en-CA"/>
              </w:rPr>
            </w:rPrChange>
          </w:rPr>
          <w:t>Saker</w:t>
        </w:r>
        <w:proofErr w:type="spellEnd"/>
        <w:r w:rsidRPr="00FB7D97">
          <w:rPr>
            <w:rFonts w:asciiTheme="majorHAnsi" w:hAnsiTheme="majorHAnsi" w:cstheme="majorHAnsi"/>
            <w:lang w:val="en-CA"/>
            <w:rPrChange w:id="488" w:author="Jeff Norrie" w:date="2018-10-30T22:42:00Z">
              <w:rPr>
                <w:rFonts w:ascii="Cambria" w:hAnsi="Cambria" w:cs="Cambria"/>
                <w:sz w:val="18"/>
                <w:szCs w:val="18"/>
                <w:lang w:val="en-CA"/>
              </w:rPr>
            </w:rPrChange>
          </w:rPr>
          <w:t xml:space="preserve">, K.E., Fontenot, J.P., Bagley, C.P., Ivy, </w:t>
        </w:r>
        <w:proofErr w:type="gramStart"/>
        <w:r w:rsidRPr="00FB7D97">
          <w:rPr>
            <w:rFonts w:asciiTheme="majorHAnsi" w:hAnsiTheme="majorHAnsi" w:cstheme="majorHAnsi"/>
            <w:lang w:val="en-CA"/>
            <w:rPrChange w:id="489" w:author="Jeff Norrie" w:date="2018-10-30T22:42:00Z">
              <w:rPr>
                <w:rFonts w:ascii="Cambria" w:hAnsi="Cambria" w:cs="Cambria"/>
                <w:sz w:val="18"/>
                <w:szCs w:val="18"/>
                <w:lang w:val="en-CA"/>
              </w:rPr>
            </w:rPrChange>
          </w:rPr>
          <w:t>R.L.,,</w:t>
        </w:r>
        <w:proofErr w:type="gramEnd"/>
        <w:r w:rsidRPr="00FB7D97">
          <w:rPr>
            <w:rFonts w:asciiTheme="majorHAnsi" w:hAnsiTheme="majorHAnsi" w:cstheme="majorHAnsi"/>
            <w:lang w:val="en-CA"/>
            <w:rPrChange w:id="490" w:author="Jeff Norrie" w:date="2018-10-30T22:42:00Z">
              <w:rPr>
                <w:rFonts w:ascii="Cambria" w:hAnsi="Cambria" w:cs="Cambria"/>
                <w:sz w:val="18"/>
                <w:szCs w:val="18"/>
                <w:lang w:val="en-CA"/>
              </w:rPr>
            </w:rPrChange>
          </w:rPr>
          <w:t xml:space="preserve"> Evans, R.R., Schmidt, R.E., </w:t>
        </w:r>
        <w:proofErr w:type="spellStart"/>
        <w:r w:rsidRPr="00FB7D97">
          <w:rPr>
            <w:rFonts w:asciiTheme="majorHAnsi" w:hAnsiTheme="majorHAnsi" w:cstheme="majorHAnsi"/>
            <w:lang w:val="en-CA"/>
            <w:rPrChange w:id="491" w:author="Jeff Norrie" w:date="2018-10-30T22:42:00Z">
              <w:rPr>
                <w:rFonts w:ascii="Cambria" w:hAnsi="Cambria" w:cs="Cambria"/>
                <w:sz w:val="18"/>
                <w:szCs w:val="18"/>
                <w:lang w:val="en-CA"/>
              </w:rPr>
            </w:rPrChange>
          </w:rPr>
          <w:t>Fike</w:t>
        </w:r>
        <w:proofErr w:type="spellEnd"/>
        <w:r w:rsidRPr="00FB7D97">
          <w:rPr>
            <w:rFonts w:asciiTheme="majorHAnsi" w:hAnsiTheme="majorHAnsi" w:cstheme="majorHAnsi"/>
            <w:lang w:val="en-CA"/>
            <w:rPrChange w:id="492" w:author="Jeff Norrie" w:date="2018-10-30T22:42:00Z">
              <w:rPr>
                <w:rFonts w:ascii="Cambria" w:hAnsi="Cambria" w:cs="Cambria"/>
                <w:sz w:val="18"/>
                <w:szCs w:val="18"/>
                <w:lang w:val="en-CA"/>
              </w:rPr>
            </w:rPrChange>
          </w:rPr>
          <w:t>, J.H., Zhang, X.,</w:t>
        </w:r>
      </w:ins>
      <w:ins w:id="493" w:author="Jeff Norrie" w:date="2018-10-30T22:44:00Z">
        <w:r>
          <w:rPr>
            <w:rFonts w:asciiTheme="majorHAnsi" w:hAnsiTheme="majorHAnsi" w:cstheme="majorHAnsi"/>
            <w:lang w:val="en-CA"/>
          </w:rPr>
          <w:t xml:space="preserve"> </w:t>
        </w:r>
      </w:ins>
      <w:ins w:id="494" w:author="Jeff Norrie" w:date="2018-10-30T22:42:00Z">
        <w:r w:rsidRPr="00FB7D97">
          <w:rPr>
            <w:rFonts w:asciiTheme="majorHAnsi" w:hAnsiTheme="majorHAnsi" w:cstheme="majorHAnsi"/>
            <w:lang w:val="en-CA"/>
            <w:rPrChange w:id="495" w:author="Jeff Norrie" w:date="2018-10-30T22:42:00Z">
              <w:rPr>
                <w:rFonts w:ascii="Cambria" w:hAnsi="Cambria" w:cs="Cambria"/>
                <w:sz w:val="18"/>
                <w:szCs w:val="18"/>
                <w:lang w:val="en-CA"/>
              </w:rPr>
            </w:rPrChange>
          </w:rPr>
          <w:t xml:space="preserve">Ayad, J.Y., Brown, C.P., Miller, M.F., Montgomery, J.L., Mahan, J., Wester, D.B., and Melton, C. (2001). </w:t>
        </w:r>
        <w:proofErr w:type="spellStart"/>
        <w:r w:rsidRPr="00FB7D97">
          <w:rPr>
            <w:rFonts w:asciiTheme="majorHAnsi" w:hAnsiTheme="majorHAnsi" w:cstheme="majorHAnsi"/>
            <w:lang w:val="en-CA"/>
            <w:rPrChange w:id="496" w:author="Jeff Norrie" w:date="2018-10-30T22:42:00Z">
              <w:rPr>
                <w:rFonts w:ascii="Cambria" w:hAnsi="Cambria" w:cs="Cambria"/>
                <w:sz w:val="18"/>
                <w:szCs w:val="18"/>
                <w:lang w:val="en-CA"/>
              </w:rPr>
            </w:rPrChange>
          </w:rPr>
          <w:t>Tasco</w:t>
        </w:r>
        <w:proofErr w:type="spellEnd"/>
        <w:r w:rsidRPr="00FB7D97">
          <w:rPr>
            <w:rFonts w:asciiTheme="majorHAnsi" w:hAnsiTheme="majorHAnsi" w:cstheme="majorHAnsi"/>
            <w:lang w:val="en-CA"/>
            <w:rPrChange w:id="497" w:author="Jeff Norrie" w:date="2018-10-30T22:42:00Z">
              <w:rPr>
                <w:rFonts w:ascii="Cambria" w:hAnsi="Cambria" w:cs="Cambria"/>
                <w:sz w:val="18"/>
                <w:szCs w:val="18"/>
                <w:lang w:val="en-CA"/>
              </w:rPr>
            </w:rPrChange>
          </w:rPr>
          <w:t>: influence</w:t>
        </w:r>
      </w:ins>
      <w:ins w:id="498" w:author="Jeff Norrie" w:date="2018-10-30T22:44:00Z">
        <w:r>
          <w:rPr>
            <w:rFonts w:asciiTheme="majorHAnsi" w:hAnsiTheme="majorHAnsi" w:cstheme="majorHAnsi"/>
            <w:lang w:val="en-CA"/>
          </w:rPr>
          <w:t xml:space="preserve"> </w:t>
        </w:r>
      </w:ins>
      <w:ins w:id="499" w:author="Jeff Norrie" w:date="2018-10-30T22:42:00Z">
        <w:r w:rsidRPr="00FB7D97">
          <w:rPr>
            <w:rFonts w:asciiTheme="majorHAnsi" w:hAnsiTheme="majorHAnsi" w:cstheme="majorHAnsi"/>
            <w:lang w:val="en-CA"/>
            <w:rPrChange w:id="500" w:author="Jeff Norrie" w:date="2018-10-30T22:42:00Z">
              <w:rPr>
                <w:rFonts w:ascii="Cambria" w:hAnsi="Cambria" w:cs="Cambria"/>
                <w:sz w:val="18"/>
                <w:szCs w:val="18"/>
                <w:lang w:val="en-CA"/>
              </w:rPr>
            </w:rPrChange>
          </w:rPr>
          <w:t xml:space="preserve">of a brown seaweed on antioxidants in forages and livestock – a review. J. Anim. Sci. </w:t>
        </w:r>
        <w:r w:rsidRPr="00FB7D97">
          <w:rPr>
            <w:rFonts w:asciiTheme="majorHAnsi" w:hAnsiTheme="majorHAnsi" w:cstheme="majorHAnsi"/>
            <w:i/>
            <w:iCs/>
            <w:lang w:val="en-CA"/>
            <w:rPrChange w:id="501" w:author="Jeff Norrie" w:date="2018-10-30T22:42:00Z">
              <w:rPr>
                <w:rFonts w:ascii="Cambria,Italic" w:hAnsi="Cambria,Italic" w:cs="Cambria,Italic"/>
                <w:i/>
                <w:iCs/>
                <w:sz w:val="18"/>
                <w:szCs w:val="18"/>
                <w:lang w:val="en-CA"/>
              </w:rPr>
            </w:rPrChange>
          </w:rPr>
          <w:t xml:space="preserve">79 </w:t>
        </w:r>
        <w:r w:rsidRPr="00FB7D97">
          <w:rPr>
            <w:rFonts w:asciiTheme="majorHAnsi" w:hAnsiTheme="majorHAnsi" w:cstheme="majorHAnsi"/>
            <w:lang w:val="en-CA"/>
            <w:rPrChange w:id="502"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503" w:author="Jeff Norrie" w:date="2018-10-30T22:42:00Z">
              <w:rPr>
                <w:rFonts w:ascii="Cambria,Italic" w:hAnsi="Cambria,Italic" w:cs="Cambria,Italic"/>
                <w:i/>
                <w:iCs/>
                <w:sz w:val="18"/>
                <w:szCs w:val="18"/>
                <w:lang w:val="en-CA"/>
              </w:rPr>
            </w:rPrChange>
          </w:rPr>
          <w:t>E. Suppl.</w:t>
        </w:r>
        <w:r w:rsidRPr="00FB7D97">
          <w:rPr>
            <w:rFonts w:asciiTheme="majorHAnsi" w:hAnsiTheme="majorHAnsi" w:cstheme="majorHAnsi"/>
            <w:lang w:val="en-CA"/>
            <w:rPrChange w:id="504" w:author="Jeff Norrie" w:date="2018-10-30T22:42:00Z">
              <w:rPr>
                <w:rFonts w:ascii="Cambria" w:hAnsi="Cambria" w:cs="Cambria"/>
                <w:sz w:val="18"/>
                <w:szCs w:val="18"/>
                <w:lang w:val="en-CA"/>
              </w:rPr>
            </w:rPrChange>
          </w:rPr>
          <w:t>), E21–E31</w:t>
        </w:r>
      </w:ins>
    </w:p>
    <w:p w14:paraId="6868C853" w14:textId="66AF2BBD" w:rsidR="00FB7D97" w:rsidRPr="00FB7D97" w:rsidRDefault="00FB7D97">
      <w:pPr>
        <w:autoSpaceDE w:val="0"/>
        <w:autoSpaceDN w:val="0"/>
        <w:adjustRightInd w:val="0"/>
        <w:spacing w:before="120" w:after="120" w:line="360" w:lineRule="auto"/>
        <w:rPr>
          <w:ins w:id="505" w:author="Jeff Norrie" w:date="2018-10-30T22:42:00Z"/>
          <w:rFonts w:asciiTheme="majorHAnsi" w:hAnsiTheme="majorHAnsi" w:cstheme="majorHAnsi"/>
          <w:lang w:val="en-CA"/>
          <w:rPrChange w:id="506" w:author="Jeff Norrie" w:date="2018-10-30T22:42:00Z">
            <w:rPr>
              <w:ins w:id="507" w:author="Jeff Norrie" w:date="2018-10-30T22:42:00Z"/>
              <w:rFonts w:ascii="Cambria" w:hAnsi="Cambria" w:cs="Cambria"/>
              <w:sz w:val="18"/>
              <w:szCs w:val="18"/>
              <w:lang w:val="en-CA"/>
            </w:rPr>
          </w:rPrChange>
        </w:rPr>
        <w:pPrChange w:id="508" w:author="Jeff Norrie" w:date="2018-10-30T22:45:00Z">
          <w:pPr>
            <w:autoSpaceDE w:val="0"/>
            <w:autoSpaceDN w:val="0"/>
            <w:adjustRightInd w:val="0"/>
            <w:spacing w:after="0"/>
          </w:pPr>
        </w:pPrChange>
      </w:pPr>
      <w:ins w:id="509" w:author="Jeff Norrie" w:date="2018-10-30T22:42:00Z">
        <w:r w:rsidRPr="00FB7D97">
          <w:rPr>
            <w:rFonts w:asciiTheme="majorHAnsi" w:hAnsiTheme="majorHAnsi" w:cstheme="majorHAnsi"/>
            <w:lang w:val="en-CA"/>
            <w:rPrChange w:id="510" w:author="Jeff Norrie" w:date="2018-10-30T22:42:00Z">
              <w:rPr>
                <w:rFonts w:ascii="Cambria" w:hAnsi="Cambria" w:cs="Cambria"/>
                <w:sz w:val="18"/>
                <w:szCs w:val="18"/>
                <w:lang w:val="en-CA"/>
              </w:rPr>
            </w:rPrChange>
          </w:rPr>
          <w:t>Ayad, J.Y. (1998). The effect of seaweed extract (</w:t>
        </w:r>
        <w:proofErr w:type="spellStart"/>
        <w:r w:rsidRPr="00FB7D97">
          <w:rPr>
            <w:rFonts w:asciiTheme="majorHAnsi" w:hAnsiTheme="majorHAnsi" w:cstheme="majorHAnsi"/>
            <w:i/>
            <w:iCs/>
            <w:lang w:val="en-CA"/>
            <w:rPrChange w:id="511"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512" w:author="Jeff Norrie" w:date="2018-10-30T22:42:00Z">
              <w:rPr>
                <w:rFonts w:ascii="Cambria,Italic" w:hAnsi="Cambria,Italic" w:cs="Cambria,Italic"/>
                <w:i/>
                <w:iCs/>
                <w:sz w:val="18"/>
                <w:szCs w:val="18"/>
                <w:lang w:val="en-CA"/>
              </w:rPr>
            </w:rPrChange>
          </w:rPr>
          <w:t xml:space="preserve"> nodosum</w:t>
        </w:r>
        <w:r w:rsidRPr="00FB7D97">
          <w:rPr>
            <w:rFonts w:asciiTheme="majorHAnsi" w:hAnsiTheme="majorHAnsi" w:cstheme="majorHAnsi"/>
            <w:lang w:val="en-CA"/>
            <w:rPrChange w:id="513" w:author="Jeff Norrie" w:date="2018-10-30T22:42:00Z">
              <w:rPr>
                <w:rFonts w:ascii="Cambria" w:hAnsi="Cambria" w:cs="Cambria"/>
                <w:sz w:val="18"/>
                <w:szCs w:val="18"/>
                <w:lang w:val="en-CA"/>
              </w:rPr>
            </w:rPrChange>
          </w:rPr>
          <w:t>) extract on antioxidant activities and</w:t>
        </w:r>
      </w:ins>
      <w:ins w:id="514" w:author="Jeff Norrie" w:date="2018-10-30T22:44:00Z">
        <w:r>
          <w:rPr>
            <w:rFonts w:asciiTheme="majorHAnsi" w:hAnsiTheme="majorHAnsi" w:cstheme="majorHAnsi"/>
            <w:lang w:val="en-CA"/>
          </w:rPr>
          <w:t xml:space="preserve"> </w:t>
        </w:r>
      </w:ins>
      <w:ins w:id="515" w:author="Jeff Norrie" w:date="2018-10-30T22:42:00Z">
        <w:r w:rsidRPr="00FB7D97">
          <w:rPr>
            <w:rFonts w:asciiTheme="majorHAnsi" w:hAnsiTheme="majorHAnsi" w:cstheme="majorHAnsi"/>
            <w:lang w:val="en-CA"/>
            <w:rPrChange w:id="516" w:author="Jeff Norrie" w:date="2018-10-30T22:42:00Z">
              <w:rPr>
                <w:rFonts w:ascii="Cambria" w:hAnsi="Cambria" w:cs="Cambria"/>
                <w:sz w:val="18"/>
                <w:szCs w:val="18"/>
                <w:lang w:val="en-CA"/>
              </w:rPr>
            </w:rPrChange>
          </w:rPr>
          <w:t>drought tolerance of tall fescue (</w:t>
        </w:r>
        <w:r w:rsidRPr="00FB7D97">
          <w:rPr>
            <w:rFonts w:asciiTheme="majorHAnsi" w:hAnsiTheme="majorHAnsi" w:cstheme="majorHAnsi"/>
            <w:i/>
            <w:iCs/>
            <w:lang w:val="en-CA"/>
            <w:rPrChange w:id="517" w:author="Jeff Norrie" w:date="2018-10-30T22:42:00Z">
              <w:rPr>
                <w:rFonts w:ascii="Cambria,Italic" w:hAnsi="Cambria,Italic" w:cs="Cambria,Italic"/>
                <w:i/>
                <w:iCs/>
                <w:sz w:val="18"/>
                <w:szCs w:val="18"/>
                <w:lang w:val="en-CA"/>
              </w:rPr>
            </w:rPrChange>
          </w:rPr>
          <w:t xml:space="preserve">Festuca </w:t>
        </w:r>
        <w:proofErr w:type="spellStart"/>
        <w:r w:rsidRPr="00FB7D97">
          <w:rPr>
            <w:rFonts w:asciiTheme="majorHAnsi" w:hAnsiTheme="majorHAnsi" w:cstheme="majorHAnsi"/>
            <w:i/>
            <w:iCs/>
            <w:lang w:val="en-CA"/>
            <w:rPrChange w:id="518" w:author="Jeff Norrie" w:date="2018-10-30T22:42:00Z">
              <w:rPr>
                <w:rFonts w:ascii="Cambria,Italic" w:hAnsi="Cambria,Italic" w:cs="Cambria,Italic"/>
                <w:i/>
                <w:iCs/>
                <w:sz w:val="18"/>
                <w:szCs w:val="18"/>
                <w:lang w:val="en-CA"/>
              </w:rPr>
            </w:rPrChange>
          </w:rPr>
          <w:t>arundinacea</w:t>
        </w:r>
        <w:proofErr w:type="spellEnd"/>
        <w:r w:rsidRPr="00FB7D97">
          <w:rPr>
            <w:rFonts w:asciiTheme="majorHAnsi" w:hAnsiTheme="majorHAnsi" w:cstheme="majorHAnsi"/>
            <w:i/>
            <w:iCs/>
            <w:lang w:val="en-CA"/>
            <w:rPrChange w:id="519" w:author="Jeff Norrie" w:date="2018-10-30T22:42:00Z">
              <w:rPr>
                <w:rFonts w:ascii="Cambria,Italic" w:hAnsi="Cambria,Italic" w:cs="Cambria,Italic"/>
                <w:i/>
                <w:iCs/>
                <w:sz w:val="18"/>
                <w:szCs w:val="18"/>
                <w:lang w:val="en-CA"/>
              </w:rPr>
            </w:rPrChange>
          </w:rPr>
          <w:t xml:space="preserve"> </w:t>
        </w:r>
        <w:proofErr w:type="spellStart"/>
        <w:r w:rsidRPr="00FB7D97">
          <w:rPr>
            <w:rFonts w:asciiTheme="majorHAnsi" w:hAnsiTheme="majorHAnsi" w:cstheme="majorHAnsi"/>
            <w:lang w:val="en-CA"/>
            <w:rPrChange w:id="520" w:author="Jeff Norrie" w:date="2018-10-30T22:42:00Z">
              <w:rPr>
                <w:rFonts w:ascii="Cambria" w:hAnsi="Cambria" w:cs="Cambria"/>
                <w:sz w:val="18"/>
                <w:szCs w:val="18"/>
                <w:lang w:val="en-CA"/>
              </w:rPr>
            </w:rPrChange>
          </w:rPr>
          <w:t>Schreb</w:t>
        </w:r>
        <w:proofErr w:type="spellEnd"/>
        <w:r w:rsidRPr="00FB7D97">
          <w:rPr>
            <w:rFonts w:asciiTheme="majorHAnsi" w:hAnsiTheme="majorHAnsi" w:cstheme="majorHAnsi"/>
            <w:lang w:val="en-CA"/>
            <w:rPrChange w:id="521" w:author="Jeff Norrie" w:date="2018-10-30T22:42:00Z">
              <w:rPr>
                <w:rFonts w:ascii="Cambria" w:hAnsi="Cambria" w:cs="Cambria"/>
                <w:sz w:val="18"/>
                <w:szCs w:val="18"/>
                <w:lang w:val="en-CA"/>
              </w:rPr>
            </w:rPrChange>
          </w:rPr>
          <w:t>.). Ph.D. dissertation (Lubbock: Texas Tech Univ.).</w:t>
        </w:r>
      </w:ins>
    </w:p>
    <w:p w14:paraId="6FEC670E" w14:textId="7A1AAA6A" w:rsidR="00FB7D97" w:rsidRPr="00FB7D97" w:rsidRDefault="00FB7D97">
      <w:pPr>
        <w:autoSpaceDE w:val="0"/>
        <w:autoSpaceDN w:val="0"/>
        <w:adjustRightInd w:val="0"/>
        <w:spacing w:before="120" w:after="120" w:line="360" w:lineRule="auto"/>
        <w:rPr>
          <w:ins w:id="522" w:author="Jeff Norrie" w:date="2018-10-30T22:42:00Z"/>
          <w:rFonts w:asciiTheme="majorHAnsi" w:hAnsiTheme="majorHAnsi" w:cstheme="majorHAnsi"/>
          <w:lang w:val="en-CA"/>
          <w:rPrChange w:id="523" w:author="Jeff Norrie" w:date="2018-10-30T22:42:00Z">
            <w:rPr>
              <w:ins w:id="524" w:author="Jeff Norrie" w:date="2018-10-30T22:42:00Z"/>
              <w:rFonts w:ascii="Cambria" w:hAnsi="Cambria" w:cs="Cambria"/>
              <w:sz w:val="18"/>
              <w:szCs w:val="18"/>
              <w:lang w:val="en-CA"/>
            </w:rPr>
          </w:rPrChange>
        </w:rPr>
        <w:pPrChange w:id="525" w:author="Jeff Norrie" w:date="2018-10-30T22:45:00Z">
          <w:pPr>
            <w:autoSpaceDE w:val="0"/>
            <w:autoSpaceDN w:val="0"/>
            <w:adjustRightInd w:val="0"/>
            <w:spacing w:after="0"/>
          </w:pPr>
        </w:pPrChange>
      </w:pPr>
      <w:ins w:id="526" w:author="Jeff Norrie" w:date="2018-10-30T22:42:00Z">
        <w:r w:rsidRPr="00FB7D97">
          <w:rPr>
            <w:rFonts w:asciiTheme="majorHAnsi" w:hAnsiTheme="majorHAnsi" w:cstheme="majorHAnsi"/>
            <w:lang w:val="en-CA"/>
            <w:rPrChange w:id="527" w:author="Jeff Norrie" w:date="2018-10-30T22:42:00Z">
              <w:rPr>
                <w:rFonts w:ascii="Cambria" w:hAnsi="Cambria" w:cs="Cambria"/>
                <w:sz w:val="18"/>
                <w:szCs w:val="18"/>
                <w:lang w:val="en-CA"/>
              </w:rPr>
            </w:rPrChange>
          </w:rPr>
          <w:t>Ayad, J.Y., Mahan, J.E., Allen, V.G., and Brown, C.P. (1997). Effect of seaweed extract and the endophyte in tall</w:t>
        </w:r>
      </w:ins>
      <w:ins w:id="528" w:author="Jeff Norrie" w:date="2018-10-30T22:44:00Z">
        <w:r>
          <w:rPr>
            <w:rFonts w:asciiTheme="majorHAnsi" w:hAnsiTheme="majorHAnsi" w:cstheme="majorHAnsi"/>
            <w:lang w:val="en-CA"/>
          </w:rPr>
          <w:t xml:space="preserve"> </w:t>
        </w:r>
      </w:ins>
      <w:ins w:id="529" w:author="Jeff Norrie" w:date="2018-10-30T22:42:00Z">
        <w:r w:rsidRPr="00FB7D97">
          <w:rPr>
            <w:rFonts w:asciiTheme="majorHAnsi" w:hAnsiTheme="majorHAnsi" w:cstheme="majorHAnsi"/>
            <w:lang w:val="en-CA"/>
            <w:rPrChange w:id="530" w:author="Jeff Norrie" w:date="2018-10-30T22:42:00Z">
              <w:rPr>
                <w:rFonts w:ascii="Cambria" w:hAnsi="Cambria" w:cs="Cambria"/>
                <w:sz w:val="18"/>
                <w:szCs w:val="18"/>
                <w:lang w:val="en-CA"/>
              </w:rPr>
            </w:rPrChange>
          </w:rPr>
          <w:t>fescue on superoxide dismutase, glutathione reductase and ascorbate peroxidase under varying levels of</w:t>
        </w:r>
      </w:ins>
      <w:ins w:id="531" w:author="Jeff Norrie" w:date="2018-10-30T22:44:00Z">
        <w:r>
          <w:rPr>
            <w:rFonts w:asciiTheme="majorHAnsi" w:hAnsiTheme="majorHAnsi" w:cstheme="majorHAnsi"/>
            <w:lang w:val="en-CA"/>
          </w:rPr>
          <w:t xml:space="preserve"> </w:t>
        </w:r>
      </w:ins>
      <w:ins w:id="532" w:author="Jeff Norrie" w:date="2018-10-30T22:42:00Z">
        <w:r w:rsidRPr="00FB7D97">
          <w:rPr>
            <w:rFonts w:asciiTheme="majorHAnsi" w:hAnsiTheme="majorHAnsi" w:cstheme="majorHAnsi"/>
            <w:lang w:val="en-CA"/>
            <w:rPrChange w:id="533" w:author="Jeff Norrie" w:date="2018-10-30T22:42:00Z">
              <w:rPr>
                <w:rFonts w:ascii="Cambria" w:hAnsi="Cambria" w:cs="Cambria"/>
                <w:sz w:val="18"/>
                <w:szCs w:val="18"/>
                <w:lang w:val="en-CA"/>
              </w:rPr>
            </w:rPrChange>
          </w:rPr>
          <w:t>moisture stress. Paper presented at: 1997 American Forage and Grasslands Council (Fort Worth, Texas, USA).</w:t>
        </w:r>
      </w:ins>
    </w:p>
    <w:p w14:paraId="6DBE4A64" w14:textId="5C3C9AF1" w:rsidR="00FB7D97" w:rsidRPr="00FB7D97" w:rsidRDefault="00FB7D97">
      <w:pPr>
        <w:autoSpaceDE w:val="0"/>
        <w:autoSpaceDN w:val="0"/>
        <w:adjustRightInd w:val="0"/>
        <w:spacing w:before="120" w:after="120" w:line="360" w:lineRule="auto"/>
        <w:rPr>
          <w:ins w:id="534" w:author="Jeff Norrie" w:date="2018-10-30T22:42:00Z"/>
          <w:rFonts w:asciiTheme="majorHAnsi" w:hAnsiTheme="majorHAnsi" w:cstheme="majorHAnsi"/>
          <w:lang w:val="en-CA"/>
          <w:rPrChange w:id="535" w:author="Jeff Norrie" w:date="2018-10-30T22:42:00Z">
            <w:rPr>
              <w:ins w:id="536" w:author="Jeff Norrie" w:date="2018-10-30T22:42:00Z"/>
              <w:rFonts w:ascii="Cambria" w:hAnsi="Cambria" w:cs="Cambria"/>
              <w:sz w:val="18"/>
              <w:szCs w:val="18"/>
              <w:lang w:val="en-CA"/>
            </w:rPr>
          </w:rPrChange>
        </w:rPr>
        <w:pPrChange w:id="537" w:author="Jeff Norrie" w:date="2018-10-30T22:45:00Z">
          <w:pPr>
            <w:autoSpaceDE w:val="0"/>
            <w:autoSpaceDN w:val="0"/>
            <w:adjustRightInd w:val="0"/>
            <w:spacing w:after="0"/>
          </w:pPr>
        </w:pPrChange>
      </w:pPr>
      <w:proofErr w:type="spellStart"/>
      <w:ins w:id="538" w:author="Jeff Norrie" w:date="2018-10-30T22:42:00Z">
        <w:r w:rsidRPr="00FB7D97">
          <w:rPr>
            <w:rFonts w:asciiTheme="majorHAnsi" w:hAnsiTheme="majorHAnsi" w:cstheme="majorHAnsi"/>
            <w:lang w:val="en-CA"/>
            <w:rPrChange w:id="539" w:author="Jeff Norrie" w:date="2018-10-30T22:42:00Z">
              <w:rPr>
                <w:rFonts w:ascii="Cambria" w:hAnsi="Cambria" w:cs="Cambria"/>
                <w:sz w:val="18"/>
                <w:szCs w:val="18"/>
                <w:lang w:val="en-CA"/>
              </w:rPr>
            </w:rPrChange>
          </w:rPr>
          <w:t>Battacharyya</w:t>
        </w:r>
        <w:proofErr w:type="spellEnd"/>
        <w:r w:rsidRPr="00FB7D97">
          <w:rPr>
            <w:rFonts w:asciiTheme="majorHAnsi" w:hAnsiTheme="majorHAnsi" w:cstheme="majorHAnsi"/>
            <w:lang w:val="en-CA"/>
            <w:rPrChange w:id="540" w:author="Jeff Norrie" w:date="2018-10-30T22:42:00Z">
              <w:rPr>
                <w:rFonts w:ascii="Cambria" w:hAnsi="Cambria" w:cs="Cambria"/>
                <w:sz w:val="18"/>
                <w:szCs w:val="18"/>
                <w:lang w:val="en-CA"/>
              </w:rPr>
            </w:rPrChange>
          </w:rPr>
          <w:t xml:space="preserve">, D., </w:t>
        </w:r>
        <w:proofErr w:type="spellStart"/>
        <w:r w:rsidRPr="00FB7D97">
          <w:rPr>
            <w:rFonts w:asciiTheme="majorHAnsi" w:hAnsiTheme="majorHAnsi" w:cstheme="majorHAnsi"/>
            <w:lang w:val="en-CA"/>
            <w:rPrChange w:id="541" w:author="Jeff Norrie" w:date="2018-10-30T22:42:00Z">
              <w:rPr>
                <w:rFonts w:ascii="Cambria" w:hAnsi="Cambria" w:cs="Cambria"/>
                <w:sz w:val="18"/>
                <w:szCs w:val="18"/>
                <w:lang w:val="en-CA"/>
              </w:rPr>
            </w:rPrChange>
          </w:rPr>
          <w:t>Babgohari</w:t>
        </w:r>
        <w:proofErr w:type="spellEnd"/>
        <w:r w:rsidRPr="00FB7D97">
          <w:rPr>
            <w:rFonts w:asciiTheme="majorHAnsi" w:hAnsiTheme="majorHAnsi" w:cstheme="majorHAnsi"/>
            <w:lang w:val="en-CA"/>
            <w:rPrChange w:id="542" w:author="Jeff Norrie" w:date="2018-10-30T22:42:00Z">
              <w:rPr>
                <w:rFonts w:ascii="Cambria" w:hAnsi="Cambria" w:cs="Cambria"/>
                <w:sz w:val="18"/>
                <w:szCs w:val="18"/>
                <w:lang w:val="en-CA"/>
              </w:rPr>
            </w:rPrChange>
          </w:rPr>
          <w:t xml:space="preserve">, M.Z., </w:t>
        </w:r>
        <w:proofErr w:type="spellStart"/>
        <w:r w:rsidRPr="00FB7D97">
          <w:rPr>
            <w:rFonts w:asciiTheme="majorHAnsi" w:hAnsiTheme="majorHAnsi" w:cstheme="majorHAnsi"/>
            <w:lang w:val="en-CA"/>
            <w:rPrChange w:id="543" w:author="Jeff Norrie" w:date="2018-10-30T22:42:00Z">
              <w:rPr>
                <w:rFonts w:ascii="Cambria" w:hAnsi="Cambria" w:cs="Cambria"/>
                <w:sz w:val="18"/>
                <w:szCs w:val="18"/>
                <w:lang w:val="en-CA"/>
              </w:rPr>
            </w:rPrChange>
          </w:rPr>
          <w:t>Rathor</w:t>
        </w:r>
        <w:proofErr w:type="spellEnd"/>
        <w:r w:rsidRPr="00FB7D97">
          <w:rPr>
            <w:rFonts w:asciiTheme="majorHAnsi" w:hAnsiTheme="majorHAnsi" w:cstheme="majorHAnsi"/>
            <w:lang w:val="en-CA"/>
            <w:rPrChange w:id="544" w:author="Jeff Norrie" w:date="2018-10-30T22:42:00Z">
              <w:rPr>
                <w:rFonts w:ascii="Cambria" w:hAnsi="Cambria" w:cs="Cambria"/>
                <w:sz w:val="18"/>
                <w:szCs w:val="18"/>
                <w:lang w:val="en-CA"/>
              </w:rPr>
            </w:rPrChange>
          </w:rPr>
          <w:t xml:space="preserve">, P., and </w:t>
        </w:r>
        <w:proofErr w:type="spellStart"/>
        <w:r w:rsidRPr="00FB7D97">
          <w:rPr>
            <w:rFonts w:asciiTheme="majorHAnsi" w:hAnsiTheme="majorHAnsi" w:cstheme="majorHAnsi"/>
            <w:lang w:val="en-CA"/>
            <w:rPrChange w:id="545" w:author="Jeff Norrie" w:date="2018-10-30T22:42:00Z">
              <w:rPr>
                <w:rFonts w:ascii="Cambria" w:hAnsi="Cambria" w:cs="Cambria"/>
                <w:sz w:val="18"/>
                <w:szCs w:val="18"/>
                <w:lang w:val="en-CA"/>
              </w:rPr>
            </w:rPrChange>
          </w:rPr>
          <w:t>Prithiviraj</w:t>
        </w:r>
        <w:proofErr w:type="spellEnd"/>
        <w:r w:rsidRPr="00FB7D97">
          <w:rPr>
            <w:rFonts w:asciiTheme="majorHAnsi" w:hAnsiTheme="majorHAnsi" w:cstheme="majorHAnsi"/>
            <w:lang w:val="en-CA"/>
            <w:rPrChange w:id="546" w:author="Jeff Norrie" w:date="2018-10-30T22:42:00Z">
              <w:rPr>
                <w:rFonts w:ascii="Cambria" w:hAnsi="Cambria" w:cs="Cambria"/>
                <w:sz w:val="18"/>
                <w:szCs w:val="18"/>
                <w:lang w:val="en-CA"/>
              </w:rPr>
            </w:rPrChange>
          </w:rPr>
          <w:t xml:space="preserve">, B. (2015). Seaweed extracts as </w:t>
        </w:r>
        <w:proofErr w:type="spellStart"/>
        <w:r w:rsidRPr="00FB7D97">
          <w:rPr>
            <w:rFonts w:asciiTheme="majorHAnsi" w:hAnsiTheme="majorHAnsi" w:cstheme="majorHAnsi"/>
            <w:lang w:val="en-CA"/>
            <w:rPrChange w:id="547" w:author="Jeff Norrie" w:date="2018-10-30T22:42:00Z">
              <w:rPr>
                <w:rFonts w:ascii="Cambria" w:hAnsi="Cambria" w:cs="Cambria"/>
                <w:sz w:val="18"/>
                <w:szCs w:val="18"/>
                <w:lang w:val="en-CA"/>
              </w:rPr>
            </w:rPrChange>
          </w:rPr>
          <w:t>biostimulants</w:t>
        </w:r>
        <w:proofErr w:type="spellEnd"/>
        <w:r w:rsidRPr="00FB7D97">
          <w:rPr>
            <w:rFonts w:asciiTheme="majorHAnsi" w:hAnsiTheme="majorHAnsi" w:cstheme="majorHAnsi"/>
            <w:lang w:val="en-CA"/>
            <w:rPrChange w:id="548" w:author="Jeff Norrie" w:date="2018-10-30T22:42:00Z">
              <w:rPr>
                <w:rFonts w:ascii="Cambria" w:hAnsi="Cambria" w:cs="Cambria"/>
                <w:sz w:val="18"/>
                <w:szCs w:val="18"/>
                <w:lang w:val="en-CA"/>
              </w:rPr>
            </w:rPrChange>
          </w:rPr>
          <w:t xml:space="preserve"> </w:t>
        </w:r>
        <w:proofErr w:type="spellStart"/>
        <w:r w:rsidRPr="00FB7D97">
          <w:rPr>
            <w:rFonts w:asciiTheme="majorHAnsi" w:hAnsiTheme="majorHAnsi" w:cstheme="majorHAnsi"/>
            <w:lang w:val="en-CA"/>
            <w:rPrChange w:id="549" w:author="Jeff Norrie" w:date="2018-10-30T22:42:00Z">
              <w:rPr>
                <w:rFonts w:ascii="Cambria" w:hAnsi="Cambria" w:cs="Cambria"/>
                <w:sz w:val="18"/>
                <w:szCs w:val="18"/>
                <w:lang w:val="en-CA"/>
              </w:rPr>
            </w:rPrChange>
          </w:rPr>
          <w:t>inhorticulture</w:t>
        </w:r>
        <w:proofErr w:type="spellEnd"/>
        <w:r w:rsidRPr="00FB7D97">
          <w:rPr>
            <w:rFonts w:asciiTheme="majorHAnsi" w:hAnsiTheme="majorHAnsi" w:cstheme="majorHAnsi"/>
            <w:lang w:val="en-CA"/>
            <w:rPrChange w:id="550" w:author="Jeff Norrie" w:date="2018-10-30T22:42:00Z">
              <w:rPr>
                <w:rFonts w:ascii="Cambria" w:hAnsi="Cambria" w:cs="Cambria"/>
                <w:sz w:val="18"/>
                <w:szCs w:val="18"/>
                <w:lang w:val="en-CA"/>
              </w:rPr>
            </w:rPrChange>
          </w:rPr>
          <w:t xml:space="preserve">. Sci. </w:t>
        </w:r>
        <w:proofErr w:type="spellStart"/>
        <w:r w:rsidRPr="00FB7D97">
          <w:rPr>
            <w:rFonts w:asciiTheme="majorHAnsi" w:hAnsiTheme="majorHAnsi" w:cstheme="majorHAnsi"/>
            <w:lang w:val="en-CA"/>
            <w:rPrChange w:id="551" w:author="Jeff Norrie" w:date="2018-10-30T22:42:00Z">
              <w:rPr>
                <w:rFonts w:ascii="Cambria" w:hAnsi="Cambria" w:cs="Cambria"/>
                <w:sz w:val="18"/>
                <w:szCs w:val="18"/>
                <w:lang w:val="en-CA"/>
              </w:rPr>
            </w:rPrChange>
          </w:rPr>
          <w:t>Hortic</w:t>
        </w:r>
        <w:proofErr w:type="spellEnd"/>
        <w:r w:rsidRPr="00FB7D97">
          <w:rPr>
            <w:rFonts w:asciiTheme="majorHAnsi" w:hAnsiTheme="majorHAnsi" w:cstheme="majorHAnsi"/>
            <w:lang w:val="en-CA"/>
            <w:rPrChange w:id="552" w:author="Jeff Norrie" w:date="2018-10-30T22:42:00Z">
              <w:rPr>
                <w:rFonts w:ascii="Cambria" w:hAnsi="Cambria" w:cs="Cambria"/>
                <w:sz w:val="18"/>
                <w:szCs w:val="18"/>
                <w:lang w:val="en-CA"/>
              </w:rPr>
            </w:rPrChange>
          </w:rPr>
          <w:t xml:space="preserve">. (Amsterdam) </w:t>
        </w:r>
        <w:r w:rsidRPr="00FB7D97">
          <w:rPr>
            <w:rFonts w:asciiTheme="majorHAnsi" w:hAnsiTheme="majorHAnsi" w:cstheme="majorHAnsi"/>
            <w:i/>
            <w:iCs/>
            <w:lang w:val="en-CA"/>
            <w:rPrChange w:id="553" w:author="Jeff Norrie" w:date="2018-10-30T22:42:00Z">
              <w:rPr>
                <w:rFonts w:ascii="Cambria,Italic" w:hAnsi="Cambria,Italic" w:cs="Cambria,Italic"/>
                <w:i/>
                <w:iCs/>
                <w:sz w:val="18"/>
                <w:szCs w:val="18"/>
                <w:lang w:val="en-CA"/>
              </w:rPr>
            </w:rPrChange>
          </w:rPr>
          <w:t>196</w:t>
        </w:r>
        <w:r w:rsidRPr="00FB7D97">
          <w:rPr>
            <w:rFonts w:asciiTheme="majorHAnsi" w:hAnsiTheme="majorHAnsi" w:cstheme="majorHAnsi"/>
            <w:lang w:val="en-CA"/>
            <w:rPrChange w:id="554" w:author="Jeff Norrie" w:date="2018-10-30T22:42:00Z">
              <w:rPr>
                <w:rFonts w:ascii="Cambria" w:hAnsi="Cambria" w:cs="Cambria"/>
                <w:sz w:val="18"/>
                <w:szCs w:val="18"/>
                <w:lang w:val="en-CA"/>
              </w:rPr>
            </w:rPrChange>
          </w:rPr>
          <w:t>, 39–48 http://dx.doi.org/10.1016/j.scienta.2015.09.012.</w:t>
        </w:r>
      </w:ins>
    </w:p>
    <w:p w14:paraId="3838CAAD" w14:textId="77777777" w:rsidR="00FB7D97" w:rsidRPr="00FB7D97" w:rsidRDefault="00FB7D97">
      <w:pPr>
        <w:autoSpaceDE w:val="0"/>
        <w:autoSpaceDN w:val="0"/>
        <w:adjustRightInd w:val="0"/>
        <w:spacing w:before="120" w:after="120" w:line="360" w:lineRule="auto"/>
        <w:rPr>
          <w:ins w:id="555" w:author="Jeff Norrie" w:date="2018-10-30T22:42:00Z"/>
          <w:rFonts w:asciiTheme="majorHAnsi" w:hAnsiTheme="majorHAnsi" w:cstheme="majorHAnsi"/>
          <w:lang w:val="en-CA"/>
          <w:rPrChange w:id="556" w:author="Jeff Norrie" w:date="2018-10-30T22:42:00Z">
            <w:rPr>
              <w:ins w:id="557" w:author="Jeff Norrie" w:date="2018-10-30T22:42:00Z"/>
              <w:rFonts w:ascii="Cambria" w:hAnsi="Cambria" w:cs="Cambria"/>
              <w:sz w:val="18"/>
              <w:szCs w:val="18"/>
              <w:lang w:val="en-CA"/>
            </w:rPr>
          </w:rPrChange>
        </w:rPr>
        <w:pPrChange w:id="558" w:author="Jeff Norrie" w:date="2018-10-30T22:45:00Z">
          <w:pPr>
            <w:autoSpaceDE w:val="0"/>
            <w:autoSpaceDN w:val="0"/>
            <w:adjustRightInd w:val="0"/>
            <w:spacing w:after="0"/>
          </w:pPr>
        </w:pPrChange>
      </w:pPr>
      <w:ins w:id="559" w:author="Jeff Norrie" w:date="2018-10-30T22:42:00Z">
        <w:r w:rsidRPr="00FB7D97">
          <w:rPr>
            <w:rFonts w:asciiTheme="majorHAnsi" w:hAnsiTheme="majorHAnsi" w:cstheme="majorHAnsi"/>
            <w:lang w:val="en-CA"/>
            <w:rPrChange w:id="560" w:author="Jeff Norrie" w:date="2018-10-30T22:42:00Z">
              <w:rPr>
                <w:rFonts w:ascii="Cambria" w:hAnsi="Cambria" w:cs="Cambria"/>
                <w:sz w:val="18"/>
                <w:szCs w:val="18"/>
                <w:lang w:val="en-CA"/>
              </w:rPr>
            </w:rPrChange>
          </w:rPr>
          <w:t xml:space="preserve">Craigie, J.S. (2011). Seaweed extract stimuli in plant science and agriculture. J. Appl. </w:t>
        </w:r>
        <w:proofErr w:type="spellStart"/>
        <w:r w:rsidRPr="00FB7D97">
          <w:rPr>
            <w:rFonts w:asciiTheme="majorHAnsi" w:hAnsiTheme="majorHAnsi" w:cstheme="majorHAnsi"/>
            <w:lang w:val="en-CA"/>
            <w:rPrChange w:id="561" w:author="Jeff Norrie" w:date="2018-10-30T22:42:00Z">
              <w:rPr>
                <w:rFonts w:ascii="Cambria" w:hAnsi="Cambria" w:cs="Cambria"/>
                <w:sz w:val="18"/>
                <w:szCs w:val="18"/>
                <w:lang w:val="en-CA"/>
              </w:rPr>
            </w:rPrChange>
          </w:rPr>
          <w:t>Phycol</w:t>
        </w:r>
        <w:proofErr w:type="spellEnd"/>
        <w:r w:rsidRPr="00FB7D97">
          <w:rPr>
            <w:rFonts w:asciiTheme="majorHAnsi" w:hAnsiTheme="majorHAnsi" w:cstheme="majorHAnsi"/>
            <w:lang w:val="en-CA"/>
            <w:rPrChange w:id="562" w:author="Jeff Norrie" w:date="2018-10-30T22:42:00Z">
              <w:rPr>
                <w:rFonts w:ascii="Cambria" w:hAnsi="Cambria" w:cs="Cambria"/>
                <w:sz w:val="18"/>
                <w:szCs w:val="18"/>
                <w:lang w:val="en-CA"/>
              </w:rPr>
            </w:rPrChange>
          </w:rPr>
          <w:t xml:space="preserve">. </w:t>
        </w:r>
        <w:r w:rsidRPr="00FB7D97">
          <w:rPr>
            <w:rFonts w:asciiTheme="majorHAnsi" w:hAnsiTheme="majorHAnsi" w:cstheme="majorHAnsi"/>
            <w:i/>
            <w:iCs/>
            <w:lang w:val="en-CA"/>
            <w:rPrChange w:id="563" w:author="Jeff Norrie" w:date="2018-10-30T22:42:00Z">
              <w:rPr>
                <w:rFonts w:ascii="Cambria,Italic" w:hAnsi="Cambria,Italic" w:cs="Cambria,Italic"/>
                <w:i/>
                <w:iCs/>
                <w:sz w:val="18"/>
                <w:szCs w:val="18"/>
                <w:lang w:val="en-CA"/>
              </w:rPr>
            </w:rPrChange>
          </w:rPr>
          <w:t xml:space="preserve">23 </w:t>
        </w:r>
        <w:r w:rsidRPr="00FB7D97">
          <w:rPr>
            <w:rFonts w:asciiTheme="majorHAnsi" w:hAnsiTheme="majorHAnsi" w:cstheme="majorHAnsi"/>
            <w:lang w:val="en-CA"/>
            <w:rPrChange w:id="564"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565" w:author="Jeff Norrie" w:date="2018-10-30T22:42:00Z">
              <w:rPr>
                <w:rFonts w:ascii="Cambria,Italic" w:hAnsi="Cambria,Italic" w:cs="Cambria,Italic"/>
                <w:i/>
                <w:iCs/>
                <w:sz w:val="18"/>
                <w:szCs w:val="18"/>
                <w:lang w:val="en-CA"/>
              </w:rPr>
            </w:rPrChange>
          </w:rPr>
          <w:t>3</w:t>
        </w:r>
        <w:r w:rsidRPr="00FB7D97">
          <w:rPr>
            <w:rFonts w:asciiTheme="majorHAnsi" w:hAnsiTheme="majorHAnsi" w:cstheme="majorHAnsi"/>
            <w:lang w:val="en-CA"/>
            <w:rPrChange w:id="566" w:author="Jeff Norrie" w:date="2018-10-30T22:42:00Z">
              <w:rPr>
                <w:rFonts w:ascii="Cambria" w:hAnsi="Cambria" w:cs="Cambria"/>
                <w:sz w:val="18"/>
                <w:szCs w:val="18"/>
                <w:lang w:val="en-CA"/>
              </w:rPr>
            </w:rPrChange>
          </w:rPr>
          <w:t>), 371–393</w:t>
        </w:r>
      </w:ins>
    </w:p>
    <w:p w14:paraId="75C41B7F" w14:textId="77777777" w:rsidR="00FB7D97" w:rsidRPr="00FB7D97" w:rsidRDefault="00FB7D97">
      <w:pPr>
        <w:autoSpaceDE w:val="0"/>
        <w:autoSpaceDN w:val="0"/>
        <w:adjustRightInd w:val="0"/>
        <w:spacing w:before="120" w:after="120" w:line="360" w:lineRule="auto"/>
        <w:rPr>
          <w:ins w:id="567" w:author="Jeff Norrie" w:date="2018-10-30T22:42:00Z"/>
          <w:rFonts w:asciiTheme="majorHAnsi" w:hAnsiTheme="majorHAnsi" w:cstheme="majorHAnsi"/>
          <w:lang w:val="en-CA"/>
          <w:rPrChange w:id="568" w:author="Jeff Norrie" w:date="2018-10-30T22:42:00Z">
            <w:rPr>
              <w:ins w:id="569" w:author="Jeff Norrie" w:date="2018-10-30T22:42:00Z"/>
              <w:rFonts w:ascii="Cambria" w:hAnsi="Cambria" w:cs="Cambria"/>
              <w:sz w:val="18"/>
              <w:szCs w:val="18"/>
              <w:lang w:val="en-CA"/>
            </w:rPr>
          </w:rPrChange>
        </w:rPr>
        <w:pPrChange w:id="570" w:author="Jeff Norrie" w:date="2018-10-30T22:45:00Z">
          <w:pPr>
            <w:autoSpaceDE w:val="0"/>
            <w:autoSpaceDN w:val="0"/>
            <w:adjustRightInd w:val="0"/>
            <w:spacing w:after="0"/>
          </w:pPr>
        </w:pPrChange>
      </w:pPr>
      <w:ins w:id="571" w:author="Jeff Norrie" w:date="2018-10-30T22:42:00Z">
        <w:r w:rsidRPr="00FB7D97">
          <w:rPr>
            <w:rFonts w:asciiTheme="majorHAnsi" w:hAnsiTheme="majorHAnsi" w:cstheme="majorHAnsi"/>
            <w:lang w:val="en-CA"/>
            <w:rPrChange w:id="572" w:author="Jeff Norrie" w:date="2018-10-30T22:42:00Z">
              <w:rPr>
                <w:rFonts w:ascii="Cambria" w:hAnsi="Cambria" w:cs="Cambria"/>
                <w:sz w:val="18"/>
                <w:szCs w:val="18"/>
                <w:lang w:val="en-CA"/>
              </w:rPr>
            </w:rPrChange>
          </w:rPr>
          <w:t>http://dx.doi.org/10.1007/s10811-010-9560-4.</w:t>
        </w:r>
      </w:ins>
    </w:p>
    <w:p w14:paraId="62C3E543" w14:textId="776ECC24" w:rsidR="00FB7D97" w:rsidRPr="00C94672" w:rsidRDefault="00FB7D97">
      <w:pPr>
        <w:autoSpaceDE w:val="0"/>
        <w:autoSpaceDN w:val="0"/>
        <w:adjustRightInd w:val="0"/>
        <w:spacing w:before="120" w:after="120" w:line="360" w:lineRule="auto"/>
        <w:rPr>
          <w:ins w:id="573" w:author="Jeff Norrie" w:date="2018-10-30T22:42:00Z"/>
          <w:rFonts w:asciiTheme="majorHAnsi" w:hAnsiTheme="majorHAnsi" w:cstheme="majorHAnsi"/>
          <w:lang w:val="en-CA"/>
          <w:rPrChange w:id="574" w:author="Jeff Norrie" w:date="2018-10-30T22:47:00Z">
            <w:rPr>
              <w:ins w:id="575" w:author="Jeff Norrie" w:date="2018-10-30T22:42:00Z"/>
              <w:rFonts w:ascii="Cambria" w:hAnsi="Cambria" w:cs="Cambria"/>
              <w:sz w:val="18"/>
              <w:szCs w:val="18"/>
              <w:lang w:val="en-CA"/>
            </w:rPr>
          </w:rPrChange>
        </w:rPr>
        <w:pPrChange w:id="576" w:author="Jeff Norrie" w:date="2018-10-30T22:45:00Z">
          <w:pPr>
            <w:autoSpaceDE w:val="0"/>
            <w:autoSpaceDN w:val="0"/>
            <w:adjustRightInd w:val="0"/>
            <w:spacing w:after="0"/>
          </w:pPr>
        </w:pPrChange>
      </w:pPr>
      <w:ins w:id="577" w:author="Jeff Norrie" w:date="2018-10-30T22:42:00Z">
        <w:r w:rsidRPr="00FB7D97">
          <w:rPr>
            <w:rFonts w:asciiTheme="majorHAnsi" w:hAnsiTheme="majorHAnsi" w:cstheme="majorHAnsi"/>
            <w:lang w:val="en-CA"/>
            <w:rPrChange w:id="578" w:author="Jeff Norrie" w:date="2018-10-30T22:42:00Z">
              <w:rPr>
                <w:rFonts w:ascii="Cambria" w:hAnsi="Cambria" w:cs="Cambria"/>
                <w:sz w:val="18"/>
                <w:szCs w:val="18"/>
                <w:lang w:val="en-CA"/>
              </w:rPr>
            </w:rPrChange>
          </w:rPr>
          <w:t xml:space="preserve">du Jardin, P. (2012). The Science of Plant </w:t>
        </w:r>
        <w:proofErr w:type="spellStart"/>
        <w:r w:rsidRPr="00FB7D97">
          <w:rPr>
            <w:rFonts w:asciiTheme="majorHAnsi" w:hAnsiTheme="majorHAnsi" w:cstheme="majorHAnsi"/>
            <w:lang w:val="en-CA"/>
            <w:rPrChange w:id="579" w:author="Jeff Norrie" w:date="2018-10-30T22:42:00Z">
              <w:rPr>
                <w:rFonts w:ascii="Cambria" w:hAnsi="Cambria" w:cs="Cambria"/>
                <w:sz w:val="18"/>
                <w:szCs w:val="18"/>
                <w:lang w:val="en-CA"/>
              </w:rPr>
            </w:rPrChange>
          </w:rPr>
          <w:t>Biostimulants</w:t>
        </w:r>
        <w:proofErr w:type="spellEnd"/>
        <w:r w:rsidRPr="00FB7D97">
          <w:rPr>
            <w:rFonts w:asciiTheme="majorHAnsi" w:hAnsiTheme="majorHAnsi" w:cstheme="majorHAnsi"/>
            <w:lang w:val="en-CA"/>
            <w:rPrChange w:id="580" w:author="Jeff Norrie" w:date="2018-10-30T22:42:00Z">
              <w:rPr>
                <w:rFonts w:ascii="Cambria" w:hAnsi="Cambria" w:cs="Cambria"/>
                <w:sz w:val="18"/>
                <w:szCs w:val="18"/>
                <w:lang w:val="en-CA"/>
              </w:rPr>
            </w:rPrChange>
          </w:rPr>
          <w:t xml:space="preserve"> – a bibliographic analysis. Ad hoc Study Report to the</w:t>
        </w:r>
      </w:ins>
      <w:ins w:id="581" w:author="Jeff Norrie" w:date="2018-10-30T22:46:00Z">
        <w:r w:rsidR="00C94672">
          <w:rPr>
            <w:rFonts w:asciiTheme="majorHAnsi" w:hAnsiTheme="majorHAnsi" w:cstheme="majorHAnsi"/>
            <w:lang w:val="en-CA"/>
          </w:rPr>
          <w:t xml:space="preserve"> </w:t>
        </w:r>
      </w:ins>
      <w:ins w:id="582" w:author="Jeff Norrie" w:date="2018-10-30T22:42:00Z">
        <w:r w:rsidRPr="00FB7D97">
          <w:rPr>
            <w:rFonts w:asciiTheme="majorHAnsi" w:hAnsiTheme="majorHAnsi" w:cstheme="majorHAnsi"/>
            <w:lang w:val="en-CA"/>
            <w:rPrChange w:id="583" w:author="Jeff Norrie" w:date="2018-10-30T22:42:00Z">
              <w:rPr>
                <w:rFonts w:ascii="Cambria" w:hAnsi="Cambria" w:cs="Cambria"/>
                <w:sz w:val="18"/>
                <w:szCs w:val="18"/>
                <w:lang w:val="en-CA"/>
              </w:rPr>
            </w:rPrChange>
          </w:rPr>
          <w:t xml:space="preserve">European Commission DG ENTR. </w:t>
        </w:r>
        <w:r w:rsidRPr="00FB7D97">
          <w:rPr>
            <w:rFonts w:asciiTheme="majorHAnsi" w:hAnsiTheme="majorHAnsi" w:cstheme="majorHAnsi"/>
            <w:lang w:val="en-CA"/>
            <w:rPrChange w:id="584" w:author="Jeff Norrie" w:date="2018-10-30T22:42:00Z">
              <w:rPr>
                <w:rFonts w:ascii="Cambria" w:hAnsi="Cambria" w:cs="Cambria"/>
                <w:sz w:val="18"/>
                <w:szCs w:val="18"/>
                <w:lang w:val="en-CA"/>
              </w:rPr>
            </w:rPrChange>
          </w:rPr>
          <w:lastRenderedPageBreak/>
          <w:t>http://ec.europa.eu/enterprise/sectors/chemicals/files/fertilizers/final_</w:t>
        </w:r>
        <w:r w:rsidRPr="00C94672">
          <w:rPr>
            <w:rFonts w:asciiTheme="majorHAnsi" w:hAnsiTheme="majorHAnsi" w:cstheme="majorHAnsi"/>
            <w:lang w:val="en-CA"/>
            <w:rPrChange w:id="585" w:author="Jeff Norrie" w:date="2018-10-30T22:47:00Z">
              <w:rPr>
                <w:rFonts w:ascii="Cambria" w:hAnsi="Cambria" w:cs="Cambria"/>
                <w:sz w:val="18"/>
                <w:szCs w:val="18"/>
                <w:lang w:val="en-CA"/>
              </w:rPr>
            </w:rPrChange>
          </w:rPr>
          <w:t>report_bio_2012_en.pdf.</w:t>
        </w:r>
      </w:ins>
    </w:p>
    <w:p w14:paraId="62E7EBAB" w14:textId="247A53E9" w:rsidR="00FB7D97" w:rsidRPr="00FB7D97" w:rsidRDefault="00FB7D97">
      <w:pPr>
        <w:autoSpaceDE w:val="0"/>
        <w:autoSpaceDN w:val="0"/>
        <w:adjustRightInd w:val="0"/>
        <w:spacing w:before="120" w:after="120" w:line="360" w:lineRule="auto"/>
        <w:rPr>
          <w:ins w:id="586" w:author="Jeff Norrie" w:date="2018-10-30T22:42:00Z"/>
          <w:rFonts w:asciiTheme="majorHAnsi" w:hAnsiTheme="majorHAnsi" w:cstheme="majorHAnsi"/>
          <w:lang w:val="en-CA"/>
          <w:rPrChange w:id="587" w:author="Jeff Norrie" w:date="2018-10-30T22:42:00Z">
            <w:rPr>
              <w:ins w:id="588" w:author="Jeff Norrie" w:date="2018-10-30T22:42:00Z"/>
              <w:rFonts w:ascii="Cambria" w:hAnsi="Cambria" w:cs="Cambria"/>
              <w:sz w:val="18"/>
              <w:szCs w:val="18"/>
              <w:lang w:val="en-CA"/>
            </w:rPr>
          </w:rPrChange>
        </w:rPr>
        <w:pPrChange w:id="589" w:author="Jeff Norrie" w:date="2018-10-30T22:45:00Z">
          <w:pPr>
            <w:autoSpaceDE w:val="0"/>
            <w:autoSpaceDN w:val="0"/>
            <w:adjustRightInd w:val="0"/>
            <w:spacing w:after="0"/>
          </w:pPr>
        </w:pPrChange>
      </w:pPr>
      <w:proofErr w:type="gramStart"/>
      <w:ins w:id="590" w:author="Jeff Norrie" w:date="2018-10-30T22:42:00Z">
        <w:r w:rsidRPr="009D0ED8">
          <w:rPr>
            <w:rFonts w:asciiTheme="majorHAnsi" w:hAnsiTheme="majorHAnsi" w:cstheme="majorHAnsi"/>
            <w:strike/>
            <w:lang w:val="fr-CA"/>
            <w:rPrChange w:id="591" w:author="Bachar Blal" w:date="2018-11-19T12:14:00Z">
              <w:rPr>
                <w:rFonts w:ascii="Cambria" w:hAnsi="Cambria" w:cs="Cambria"/>
                <w:sz w:val="18"/>
                <w:szCs w:val="18"/>
                <w:lang w:val="en-CA"/>
              </w:rPr>
            </w:rPrChange>
          </w:rPr>
          <w:t>du</w:t>
        </w:r>
        <w:proofErr w:type="gramEnd"/>
        <w:r w:rsidRPr="009D0ED8">
          <w:rPr>
            <w:rFonts w:asciiTheme="majorHAnsi" w:hAnsiTheme="majorHAnsi" w:cstheme="majorHAnsi"/>
            <w:strike/>
            <w:lang w:val="fr-CA"/>
            <w:rPrChange w:id="592" w:author="Bachar Blal" w:date="2018-11-19T12:14:00Z">
              <w:rPr>
                <w:rFonts w:ascii="Cambria" w:hAnsi="Cambria" w:cs="Cambria"/>
                <w:sz w:val="18"/>
                <w:szCs w:val="18"/>
                <w:lang w:val="en-CA"/>
              </w:rPr>
            </w:rPrChange>
          </w:rPr>
          <w:t xml:space="preserve"> Jardin, P. (2015). </w:t>
        </w:r>
        <w:r w:rsidRPr="009D0ED8">
          <w:rPr>
            <w:rFonts w:asciiTheme="majorHAnsi" w:hAnsiTheme="majorHAnsi" w:cstheme="majorHAnsi"/>
            <w:strike/>
            <w:lang w:val="en-CA"/>
            <w:rPrChange w:id="593" w:author="Bachar Blal" w:date="2018-11-19T12:14:00Z">
              <w:rPr>
                <w:rFonts w:ascii="Cambria" w:hAnsi="Cambria" w:cs="Cambria"/>
                <w:sz w:val="18"/>
                <w:szCs w:val="18"/>
                <w:lang w:val="en-CA"/>
              </w:rPr>
            </w:rPrChange>
          </w:rPr>
          <w:t xml:space="preserve">Plant </w:t>
        </w:r>
        <w:proofErr w:type="spellStart"/>
        <w:r w:rsidRPr="009D0ED8">
          <w:rPr>
            <w:rFonts w:asciiTheme="majorHAnsi" w:hAnsiTheme="majorHAnsi" w:cstheme="majorHAnsi"/>
            <w:strike/>
            <w:lang w:val="en-CA"/>
            <w:rPrChange w:id="594" w:author="Bachar Blal" w:date="2018-11-19T12:14:00Z">
              <w:rPr>
                <w:rFonts w:ascii="Cambria" w:hAnsi="Cambria" w:cs="Cambria"/>
                <w:sz w:val="18"/>
                <w:szCs w:val="18"/>
                <w:lang w:val="en-CA"/>
              </w:rPr>
            </w:rPrChange>
          </w:rPr>
          <w:t>biostimulants</w:t>
        </w:r>
        <w:proofErr w:type="spellEnd"/>
        <w:r w:rsidRPr="009D0ED8">
          <w:rPr>
            <w:rFonts w:asciiTheme="majorHAnsi" w:hAnsiTheme="majorHAnsi" w:cstheme="majorHAnsi"/>
            <w:strike/>
            <w:lang w:val="en-CA"/>
            <w:rPrChange w:id="595" w:author="Bachar Blal" w:date="2018-11-19T12:14:00Z">
              <w:rPr>
                <w:rFonts w:ascii="Cambria" w:hAnsi="Cambria" w:cs="Cambria"/>
                <w:sz w:val="18"/>
                <w:szCs w:val="18"/>
                <w:lang w:val="en-CA"/>
              </w:rPr>
            </w:rPrChange>
          </w:rPr>
          <w:t xml:space="preserve">: Definition, concept, main categories and regulation. Sci. </w:t>
        </w:r>
        <w:proofErr w:type="spellStart"/>
        <w:r w:rsidRPr="009D0ED8">
          <w:rPr>
            <w:rFonts w:asciiTheme="majorHAnsi" w:hAnsiTheme="majorHAnsi" w:cstheme="majorHAnsi"/>
            <w:strike/>
            <w:lang w:val="en-CA"/>
            <w:rPrChange w:id="596" w:author="Bachar Blal" w:date="2018-11-19T12:14:00Z">
              <w:rPr>
                <w:rFonts w:ascii="Cambria" w:hAnsi="Cambria" w:cs="Cambria"/>
                <w:sz w:val="18"/>
                <w:szCs w:val="18"/>
                <w:lang w:val="en-CA"/>
              </w:rPr>
            </w:rPrChange>
          </w:rPr>
          <w:t>Hortic</w:t>
        </w:r>
        <w:proofErr w:type="spellEnd"/>
        <w:r w:rsidRPr="009D0ED8">
          <w:rPr>
            <w:rFonts w:asciiTheme="majorHAnsi" w:hAnsiTheme="majorHAnsi" w:cstheme="majorHAnsi"/>
            <w:strike/>
            <w:lang w:val="en-CA"/>
            <w:rPrChange w:id="597" w:author="Bachar Blal" w:date="2018-11-19T12:14:00Z">
              <w:rPr>
                <w:rFonts w:ascii="Cambria" w:hAnsi="Cambria" w:cs="Cambria"/>
                <w:sz w:val="18"/>
                <w:szCs w:val="18"/>
                <w:lang w:val="en-CA"/>
              </w:rPr>
            </w:rPrChange>
          </w:rPr>
          <w:t>.</w:t>
        </w:r>
      </w:ins>
      <w:ins w:id="598" w:author="Jeff Norrie" w:date="2018-10-30T22:47:00Z">
        <w:r w:rsidR="00C94672" w:rsidRPr="009D0ED8">
          <w:rPr>
            <w:rFonts w:asciiTheme="majorHAnsi" w:hAnsiTheme="majorHAnsi" w:cstheme="majorHAnsi"/>
            <w:strike/>
            <w:lang w:val="en-CA"/>
            <w:rPrChange w:id="599" w:author="Bachar Blal" w:date="2018-11-19T12:14:00Z">
              <w:rPr>
                <w:rFonts w:asciiTheme="majorHAnsi" w:hAnsiTheme="majorHAnsi" w:cstheme="majorHAnsi"/>
                <w:lang w:val="en-CA"/>
              </w:rPr>
            </w:rPrChange>
          </w:rPr>
          <w:t xml:space="preserve"> </w:t>
        </w:r>
      </w:ins>
      <w:ins w:id="600" w:author="Jeff Norrie" w:date="2018-10-30T22:42:00Z">
        <w:r w:rsidRPr="009D0ED8">
          <w:rPr>
            <w:rFonts w:asciiTheme="majorHAnsi" w:hAnsiTheme="majorHAnsi" w:cstheme="majorHAnsi"/>
            <w:strike/>
            <w:lang w:val="en-CA"/>
            <w:rPrChange w:id="601" w:author="Bachar Blal" w:date="2018-11-19T12:14:00Z">
              <w:rPr>
                <w:rFonts w:ascii="Cambria" w:hAnsi="Cambria" w:cs="Cambria"/>
                <w:sz w:val="18"/>
                <w:szCs w:val="18"/>
                <w:lang w:val="en-CA"/>
              </w:rPr>
            </w:rPrChange>
          </w:rPr>
          <w:t xml:space="preserve">(Amsterdam) </w:t>
        </w:r>
        <w:r w:rsidRPr="009D0ED8">
          <w:rPr>
            <w:rFonts w:asciiTheme="majorHAnsi" w:hAnsiTheme="majorHAnsi" w:cstheme="majorHAnsi"/>
            <w:i/>
            <w:iCs/>
            <w:strike/>
            <w:lang w:val="en-CA"/>
            <w:rPrChange w:id="602" w:author="Bachar Blal" w:date="2018-11-19T12:14:00Z">
              <w:rPr>
                <w:rFonts w:ascii="Cambria,Italic" w:hAnsi="Cambria,Italic" w:cs="Cambria,Italic"/>
                <w:i/>
                <w:iCs/>
                <w:sz w:val="18"/>
                <w:szCs w:val="18"/>
                <w:lang w:val="en-CA"/>
              </w:rPr>
            </w:rPrChange>
          </w:rPr>
          <w:t>196</w:t>
        </w:r>
        <w:r w:rsidRPr="009D0ED8">
          <w:rPr>
            <w:rFonts w:asciiTheme="majorHAnsi" w:hAnsiTheme="majorHAnsi" w:cstheme="majorHAnsi"/>
            <w:strike/>
            <w:lang w:val="en-CA"/>
            <w:rPrChange w:id="603" w:author="Bachar Blal" w:date="2018-11-19T12:14:00Z">
              <w:rPr>
                <w:rFonts w:ascii="Cambria" w:hAnsi="Cambria" w:cs="Cambria"/>
                <w:sz w:val="18"/>
                <w:szCs w:val="18"/>
                <w:lang w:val="en-CA"/>
              </w:rPr>
            </w:rPrChange>
          </w:rPr>
          <w:t>, 3–14</w:t>
        </w:r>
        <w:r w:rsidRPr="00FB7D97">
          <w:rPr>
            <w:rFonts w:asciiTheme="majorHAnsi" w:hAnsiTheme="majorHAnsi" w:cstheme="majorHAnsi"/>
            <w:lang w:val="en-CA"/>
            <w:rPrChange w:id="604" w:author="Jeff Norrie" w:date="2018-10-30T22:42:00Z">
              <w:rPr>
                <w:rFonts w:ascii="Cambria" w:hAnsi="Cambria" w:cs="Cambria"/>
                <w:sz w:val="18"/>
                <w:szCs w:val="18"/>
                <w:lang w:val="en-CA"/>
              </w:rPr>
            </w:rPrChange>
          </w:rPr>
          <w:t xml:space="preserve"> </w:t>
        </w:r>
      </w:ins>
      <w:ins w:id="605" w:author="Jeff Norrie" w:date="2018-10-30T22:47:00Z">
        <w:r w:rsidR="00C94672">
          <w:rPr>
            <w:rFonts w:asciiTheme="majorHAnsi" w:hAnsiTheme="majorHAnsi" w:cstheme="majorHAnsi"/>
            <w:lang w:val="en-CA"/>
          </w:rPr>
          <w:t>h</w:t>
        </w:r>
      </w:ins>
      <w:ins w:id="606" w:author="Jeff Norrie" w:date="2018-10-30T22:42:00Z">
        <w:r w:rsidRPr="00FB7D97">
          <w:rPr>
            <w:rFonts w:asciiTheme="majorHAnsi" w:hAnsiTheme="majorHAnsi" w:cstheme="majorHAnsi"/>
            <w:lang w:val="en-CA"/>
            <w:rPrChange w:id="607" w:author="Jeff Norrie" w:date="2018-10-30T22:42:00Z">
              <w:rPr>
                <w:rFonts w:ascii="Cambria" w:hAnsi="Cambria" w:cs="Cambria"/>
                <w:sz w:val="18"/>
                <w:szCs w:val="18"/>
                <w:lang w:val="en-CA"/>
              </w:rPr>
            </w:rPrChange>
          </w:rPr>
          <w:t>ttp://dx.doi.org/10.1016/j.scienta.2015.09.021.</w:t>
        </w:r>
      </w:ins>
    </w:p>
    <w:p w14:paraId="14E2A917" w14:textId="73820B89" w:rsidR="00FB7D97" w:rsidRPr="00FB7D97" w:rsidRDefault="00FB7D97">
      <w:pPr>
        <w:autoSpaceDE w:val="0"/>
        <w:autoSpaceDN w:val="0"/>
        <w:adjustRightInd w:val="0"/>
        <w:spacing w:before="120" w:after="120" w:line="360" w:lineRule="auto"/>
        <w:rPr>
          <w:ins w:id="608" w:author="Jeff Norrie" w:date="2018-10-30T22:42:00Z"/>
          <w:rFonts w:asciiTheme="majorHAnsi" w:hAnsiTheme="majorHAnsi" w:cstheme="majorHAnsi"/>
          <w:lang w:val="en-CA"/>
          <w:rPrChange w:id="609" w:author="Jeff Norrie" w:date="2018-10-30T22:42:00Z">
            <w:rPr>
              <w:ins w:id="610" w:author="Jeff Norrie" w:date="2018-10-30T22:42:00Z"/>
              <w:rFonts w:ascii="Cambria" w:hAnsi="Cambria" w:cs="Cambria"/>
              <w:sz w:val="18"/>
              <w:szCs w:val="18"/>
              <w:lang w:val="en-CA"/>
            </w:rPr>
          </w:rPrChange>
        </w:rPr>
        <w:pPrChange w:id="611" w:author="Jeff Norrie" w:date="2018-10-30T22:45:00Z">
          <w:pPr>
            <w:autoSpaceDE w:val="0"/>
            <w:autoSpaceDN w:val="0"/>
            <w:adjustRightInd w:val="0"/>
            <w:spacing w:after="0"/>
          </w:pPr>
        </w:pPrChange>
      </w:pPr>
      <w:ins w:id="612" w:author="Jeff Norrie" w:date="2018-10-30T22:42:00Z">
        <w:r w:rsidRPr="00FB7D97">
          <w:rPr>
            <w:rFonts w:asciiTheme="majorHAnsi" w:hAnsiTheme="majorHAnsi" w:cstheme="majorHAnsi"/>
            <w:lang w:val="en-CA"/>
            <w:rPrChange w:id="613" w:author="Jeff Norrie" w:date="2018-10-30T22:42:00Z">
              <w:rPr>
                <w:rFonts w:ascii="Cambria" w:hAnsi="Cambria" w:cs="Cambria"/>
                <w:sz w:val="18"/>
                <w:szCs w:val="18"/>
                <w:lang w:val="en-CA"/>
              </w:rPr>
            </w:rPrChange>
          </w:rPr>
          <w:t xml:space="preserve">Gardner, J., </w:t>
        </w:r>
        <w:proofErr w:type="spellStart"/>
        <w:r w:rsidRPr="00FB7D97">
          <w:rPr>
            <w:rFonts w:asciiTheme="majorHAnsi" w:hAnsiTheme="majorHAnsi" w:cstheme="majorHAnsi"/>
            <w:lang w:val="en-CA"/>
            <w:rPrChange w:id="614" w:author="Jeff Norrie" w:date="2018-10-30T22:42:00Z">
              <w:rPr>
                <w:rFonts w:ascii="Cambria" w:hAnsi="Cambria" w:cs="Cambria"/>
                <w:sz w:val="18"/>
                <w:szCs w:val="18"/>
                <w:lang w:val="en-CA"/>
              </w:rPr>
            </w:rPrChange>
          </w:rPr>
          <w:t>Neily</w:t>
        </w:r>
        <w:proofErr w:type="spellEnd"/>
        <w:r w:rsidRPr="00FB7D97">
          <w:rPr>
            <w:rFonts w:asciiTheme="majorHAnsi" w:hAnsiTheme="majorHAnsi" w:cstheme="majorHAnsi"/>
            <w:lang w:val="en-CA"/>
            <w:rPrChange w:id="615" w:author="Jeff Norrie" w:date="2018-10-30T22:42:00Z">
              <w:rPr>
                <w:rFonts w:ascii="Cambria" w:hAnsi="Cambria" w:cs="Cambria"/>
                <w:sz w:val="18"/>
                <w:szCs w:val="18"/>
                <w:lang w:val="en-CA"/>
              </w:rPr>
            </w:rPrChange>
          </w:rPr>
          <w:t xml:space="preserve">, W., </w:t>
        </w:r>
        <w:proofErr w:type="spellStart"/>
        <w:r w:rsidRPr="00FB7D97">
          <w:rPr>
            <w:rFonts w:asciiTheme="majorHAnsi" w:hAnsiTheme="majorHAnsi" w:cstheme="majorHAnsi"/>
            <w:lang w:val="en-CA"/>
            <w:rPrChange w:id="616" w:author="Jeff Norrie" w:date="2018-10-30T22:42:00Z">
              <w:rPr>
                <w:rFonts w:ascii="Cambria" w:hAnsi="Cambria" w:cs="Cambria"/>
                <w:sz w:val="18"/>
                <w:szCs w:val="18"/>
                <w:lang w:val="en-CA"/>
              </w:rPr>
            </w:rPrChange>
          </w:rPr>
          <w:t>Shishkov</w:t>
        </w:r>
        <w:proofErr w:type="spellEnd"/>
        <w:r w:rsidRPr="00FB7D97">
          <w:rPr>
            <w:rFonts w:asciiTheme="majorHAnsi" w:hAnsiTheme="majorHAnsi" w:cstheme="majorHAnsi"/>
            <w:lang w:val="en-CA"/>
            <w:rPrChange w:id="617" w:author="Jeff Norrie" w:date="2018-10-30T22:42:00Z">
              <w:rPr>
                <w:rFonts w:ascii="Cambria" w:hAnsi="Cambria" w:cs="Cambria"/>
                <w:sz w:val="18"/>
                <w:szCs w:val="18"/>
                <w:lang w:val="en-CA"/>
              </w:rPr>
            </w:rPrChange>
          </w:rPr>
          <w:t xml:space="preserve">, L., </w:t>
        </w:r>
        <w:proofErr w:type="spellStart"/>
        <w:r w:rsidRPr="00FB7D97">
          <w:rPr>
            <w:rFonts w:asciiTheme="majorHAnsi" w:hAnsiTheme="majorHAnsi" w:cstheme="majorHAnsi"/>
            <w:lang w:val="en-CA"/>
            <w:rPrChange w:id="618" w:author="Jeff Norrie" w:date="2018-10-30T22:42:00Z">
              <w:rPr>
                <w:rFonts w:ascii="Cambria" w:hAnsi="Cambria" w:cs="Cambria"/>
                <w:sz w:val="18"/>
                <w:szCs w:val="18"/>
                <w:lang w:val="en-CA"/>
              </w:rPr>
            </w:rPrChange>
          </w:rPr>
          <w:t>Tse</w:t>
        </w:r>
        <w:proofErr w:type="spellEnd"/>
        <w:r w:rsidRPr="00FB7D97">
          <w:rPr>
            <w:rFonts w:asciiTheme="majorHAnsi" w:hAnsiTheme="majorHAnsi" w:cstheme="majorHAnsi"/>
            <w:lang w:val="en-CA"/>
            <w:rPrChange w:id="619" w:author="Jeff Norrie" w:date="2018-10-30T22:42:00Z">
              <w:rPr>
                <w:rFonts w:ascii="Cambria" w:hAnsi="Cambria" w:cs="Cambria"/>
                <w:sz w:val="18"/>
                <w:szCs w:val="18"/>
                <w:lang w:val="en-CA"/>
              </w:rPr>
            </w:rPrChange>
          </w:rPr>
          <w:t xml:space="preserve">, T., and Norrie, J. (2009), Acadian </w:t>
        </w:r>
        <w:proofErr w:type="spellStart"/>
        <w:r w:rsidRPr="00FB7D97">
          <w:rPr>
            <w:rFonts w:asciiTheme="majorHAnsi" w:hAnsiTheme="majorHAnsi" w:cstheme="majorHAnsi"/>
            <w:i/>
            <w:iCs/>
            <w:lang w:val="en-CA"/>
            <w:rPrChange w:id="620"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621" w:author="Jeff Norrie" w:date="2018-10-30T22:42:00Z">
              <w:rPr>
                <w:rFonts w:ascii="Cambria,Italic" w:hAnsi="Cambria,Italic" w:cs="Cambria,Italic"/>
                <w:i/>
                <w:iCs/>
                <w:sz w:val="18"/>
                <w:szCs w:val="18"/>
                <w:lang w:val="en-CA"/>
              </w:rPr>
            </w:rPrChange>
          </w:rPr>
          <w:t xml:space="preserve"> nodosum </w:t>
        </w:r>
        <w:r w:rsidRPr="00FB7D97">
          <w:rPr>
            <w:rFonts w:asciiTheme="majorHAnsi" w:hAnsiTheme="majorHAnsi" w:cstheme="majorHAnsi"/>
            <w:lang w:val="en-CA"/>
            <w:rPrChange w:id="622" w:author="Jeff Norrie" w:date="2018-10-30T22:42:00Z">
              <w:rPr>
                <w:rFonts w:ascii="Cambria" w:hAnsi="Cambria" w:cs="Cambria"/>
                <w:sz w:val="18"/>
                <w:szCs w:val="18"/>
                <w:lang w:val="en-CA"/>
              </w:rPr>
            </w:rPrChange>
          </w:rPr>
          <w:t>extract improves</w:t>
        </w:r>
      </w:ins>
      <w:ins w:id="623" w:author="Jeff Norrie" w:date="2018-10-30T22:47:00Z">
        <w:r w:rsidR="00C94672">
          <w:rPr>
            <w:rFonts w:asciiTheme="majorHAnsi" w:hAnsiTheme="majorHAnsi" w:cstheme="majorHAnsi"/>
            <w:lang w:val="en-CA"/>
          </w:rPr>
          <w:t xml:space="preserve"> </w:t>
        </w:r>
      </w:ins>
      <w:ins w:id="624" w:author="Jeff Norrie" w:date="2018-10-30T22:42:00Z">
        <w:r w:rsidRPr="00FB7D97">
          <w:rPr>
            <w:rFonts w:asciiTheme="majorHAnsi" w:hAnsiTheme="majorHAnsi" w:cstheme="majorHAnsi"/>
            <w:lang w:val="en-CA"/>
            <w:rPrChange w:id="625" w:author="Jeff Norrie" w:date="2018-10-30T22:42:00Z">
              <w:rPr>
                <w:rFonts w:ascii="Cambria" w:hAnsi="Cambria" w:cs="Cambria"/>
                <w:sz w:val="18"/>
                <w:szCs w:val="18"/>
                <w:lang w:val="en-CA"/>
              </w:rPr>
            </w:rPrChange>
          </w:rPr>
          <w:t>early root growth and plant establishment in vegetable and bedding plant seedlings, and field grown lettuce and</w:t>
        </w:r>
      </w:ins>
      <w:ins w:id="626" w:author="Jeff Norrie" w:date="2018-10-30T22:47:00Z">
        <w:r w:rsidR="00C94672">
          <w:rPr>
            <w:rFonts w:asciiTheme="majorHAnsi" w:hAnsiTheme="majorHAnsi" w:cstheme="majorHAnsi"/>
            <w:lang w:val="en-CA"/>
          </w:rPr>
          <w:t xml:space="preserve"> </w:t>
        </w:r>
      </w:ins>
      <w:ins w:id="627" w:author="Jeff Norrie" w:date="2018-10-30T22:42:00Z">
        <w:r w:rsidRPr="00FB7D97">
          <w:rPr>
            <w:rFonts w:asciiTheme="majorHAnsi" w:hAnsiTheme="majorHAnsi" w:cstheme="majorHAnsi"/>
            <w:lang w:val="en-CA"/>
            <w:rPrChange w:id="628" w:author="Jeff Norrie" w:date="2018-10-30T22:42:00Z">
              <w:rPr>
                <w:rFonts w:ascii="Cambria" w:hAnsi="Cambria" w:cs="Cambria"/>
                <w:sz w:val="18"/>
                <w:szCs w:val="18"/>
                <w:lang w:val="en-CA"/>
              </w:rPr>
            </w:rPrChange>
          </w:rPr>
          <w:t>strawberries. Paper presented at: International Plant Propagation Society (Tasmania, Australia).</w:t>
        </w:r>
      </w:ins>
    </w:p>
    <w:p w14:paraId="506BB28E" w14:textId="32F144F9" w:rsidR="00FB7D97" w:rsidRPr="00FB7D97" w:rsidRDefault="00FB7D97">
      <w:pPr>
        <w:autoSpaceDE w:val="0"/>
        <w:autoSpaceDN w:val="0"/>
        <w:adjustRightInd w:val="0"/>
        <w:spacing w:before="120" w:after="120" w:line="360" w:lineRule="auto"/>
        <w:rPr>
          <w:ins w:id="629" w:author="Jeff Norrie" w:date="2018-10-30T22:42:00Z"/>
          <w:rFonts w:asciiTheme="majorHAnsi" w:hAnsiTheme="majorHAnsi" w:cstheme="majorHAnsi"/>
          <w:lang w:val="en-CA"/>
          <w:rPrChange w:id="630" w:author="Jeff Norrie" w:date="2018-10-30T22:42:00Z">
            <w:rPr>
              <w:ins w:id="631" w:author="Jeff Norrie" w:date="2018-10-30T22:42:00Z"/>
              <w:rFonts w:ascii="Cambria" w:hAnsi="Cambria" w:cs="Cambria"/>
              <w:sz w:val="18"/>
              <w:szCs w:val="18"/>
              <w:lang w:val="en-CA"/>
            </w:rPr>
          </w:rPrChange>
        </w:rPr>
        <w:pPrChange w:id="632" w:author="Jeff Norrie" w:date="2018-10-30T22:45:00Z">
          <w:pPr>
            <w:autoSpaceDE w:val="0"/>
            <w:autoSpaceDN w:val="0"/>
            <w:adjustRightInd w:val="0"/>
            <w:spacing w:after="0"/>
          </w:pPr>
        </w:pPrChange>
      </w:pPr>
      <w:proofErr w:type="spellStart"/>
      <w:ins w:id="633" w:author="Jeff Norrie" w:date="2018-10-30T22:42:00Z">
        <w:r w:rsidRPr="00FB7D97">
          <w:rPr>
            <w:rFonts w:asciiTheme="majorHAnsi" w:hAnsiTheme="majorHAnsi" w:cstheme="majorHAnsi"/>
            <w:lang w:val="en-CA"/>
            <w:rPrChange w:id="634" w:author="Jeff Norrie" w:date="2018-10-30T22:42:00Z">
              <w:rPr>
                <w:rFonts w:ascii="Cambria" w:hAnsi="Cambria" w:cs="Cambria"/>
                <w:sz w:val="18"/>
                <w:szCs w:val="18"/>
                <w:lang w:val="en-CA"/>
              </w:rPr>
            </w:rPrChange>
          </w:rPr>
          <w:t>Jayaraj</w:t>
        </w:r>
        <w:proofErr w:type="spellEnd"/>
        <w:r w:rsidRPr="00FB7D97">
          <w:rPr>
            <w:rFonts w:asciiTheme="majorHAnsi" w:hAnsiTheme="majorHAnsi" w:cstheme="majorHAnsi"/>
            <w:lang w:val="en-CA"/>
            <w:rPrChange w:id="635" w:author="Jeff Norrie" w:date="2018-10-30T22:42:00Z">
              <w:rPr>
                <w:rFonts w:ascii="Cambria" w:hAnsi="Cambria" w:cs="Cambria"/>
                <w:sz w:val="18"/>
                <w:szCs w:val="18"/>
                <w:lang w:val="en-CA"/>
              </w:rPr>
            </w:rPrChange>
          </w:rPr>
          <w:t>, J., and Ali, N. (2015). Use of seaweed extracts for disease management of vegetable crops. In Sustainable</w:t>
        </w:r>
      </w:ins>
      <w:ins w:id="636" w:author="Jeff Norrie" w:date="2018-10-30T22:48:00Z">
        <w:r w:rsidR="00C94672">
          <w:rPr>
            <w:rFonts w:asciiTheme="majorHAnsi" w:hAnsiTheme="majorHAnsi" w:cstheme="majorHAnsi"/>
            <w:lang w:val="en-CA"/>
          </w:rPr>
          <w:t xml:space="preserve"> </w:t>
        </w:r>
      </w:ins>
      <w:ins w:id="637" w:author="Jeff Norrie" w:date="2018-10-30T22:42:00Z">
        <w:r w:rsidRPr="00FB7D97">
          <w:rPr>
            <w:rFonts w:asciiTheme="majorHAnsi" w:hAnsiTheme="majorHAnsi" w:cstheme="majorHAnsi"/>
            <w:lang w:val="en-CA"/>
            <w:rPrChange w:id="638" w:author="Jeff Norrie" w:date="2018-10-30T22:42:00Z">
              <w:rPr>
                <w:rFonts w:ascii="Cambria" w:hAnsi="Cambria" w:cs="Cambria"/>
                <w:sz w:val="18"/>
                <w:szCs w:val="18"/>
                <w:lang w:val="en-CA"/>
              </w:rPr>
            </w:rPrChange>
          </w:rPr>
          <w:t xml:space="preserve">Crop Disease Management Using Natural Products. G. Sangeetha, V. </w:t>
        </w:r>
        <w:proofErr w:type="spellStart"/>
        <w:r w:rsidRPr="00FB7D97">
          <w:rPr>
            <w:rFonts w:asciiTheme="majorHAnsi" w:hAnsiTheme="majorHAnsi" w:cstheme="majorHAnsi"/>
            <w:lang w:val="en-CA"/>
            <w:rPrChange w:id="639" w:author="Jeff Norrie" w:date="2018-10-30T22:42:00Z">
              <w:rPr>
                <w:rFonts w:ascii="Cambria" w:hAnsi="Cambria" w:cs="Cambria"/>
                <w:sz w:val="18"/>
                <w:szCs w:val="18"/>
                <w:lang w:val="en-CA"/>
              </w:rPr>
            </w:rPrChange>
          </w:rPr>
          <w:t>Kurucheve</w:t>
        </w:r>
        <w:proofErr w:type="spellEnd"/>
        <w:r w:rsidRPr="00FB7D97">
          <w:rPr>
            <w:rFonts w:asciiTheme="majorHAnsi" w:hAnsiTheme="majorHAnsi" w:cstheme="majorHAnsi"/>
            <w:lang w:val="en-CA"/>
            <w:rPrChange w:id="640" w:author="Jeff Norrie" w:date="2018-10-30T22:42:00Z">
              <w:rPr>
                <w:rFonts w:ascii="Cambria" w:hAnsi="Cambria" w:cs="Cambria"/>
                <w:sz w:val="18"/>
                <w:szCs w:val="18"/>
                <w:lang w:val="en-CA"/>
              </w:rPr>
            </w:rPrChange>
          </w:rPr>
          <w:t xml:space="preserve">, and J. </w:t>
        </w:r>
        <w:proofErr w:type="spellStart"/>
        <w:r w:rsidRPr="00FB7D97">
          <w:rPr>
            <w:rFonts w:asciiTheme="majorHAnsi" w:hAnsiTheme="majorHAnsi" w:cstheme="majorHAnsi"/>
            <w:lang w:val="en-CA"/>
            <w:rPrChange w:id="641" w:author="Jeff Norrie" w:date="2018-10-30T22:42:00Z">
              <w:rPr>
                <w:rFonts w:ascii="Cambria" w:hAnsi="Cambria" w:cs="Cambria"/>
                <w:sz w:val="18"/>
                <w:szCs w:val="18"/>
                <w:lang w:val="en-CA"/>
              </w:rPr>
            </w:rPrChange>
          </w:rPr>
          <w:t>Jayaraj</w:t>
        </w:r>
        <w:proofErr w:type="spellEnd"/>
        <w:r w:rsidRPr="00FB7D97">
          <w:rPr>
            <w:rFonts w:asciiTheme="majorHAnsi" w:hAnsiTheme="majorHAnsi" w:cstheme="majorHAnsi"/>
            <w:lang w:val="en-CA"/>
            <w:rPrChange w:id="642" w:author="Jeff Norrie" w:date="2018-10-30T22:42:00Z">
              <w:rPr>
                <w:rFonts w:ascii="Cambria" w:hAnsi="Cambria" w:cs="Cambria"/>
                <w:sz w:val="18"/>
                <w:szCs w:val="18"/>
                <w:lang w:val="en-CA"/>
              </w:rPr>
            </w:rPrChange>
          </w:rPr>
          <w:t>, eds. (Boston, MA,</w:t>
        </w:r>
      </w:ins>
      <w:ins w:id="643" w:author="Jeff Norrie" w:date="2018-10-30T22:48:00Z">
        <w:r w:rsidR="00C94672">
          <w:rPr>
            <w:rFonts w:asciiTheme="majorHAnsi" w:hAnsiTheme="majorHAnsi" w:cstheme="majorHAnsi"/>
            <w:lang w:val="en-CA"/>
          </w:rPr>
          <w:t xml:space="preserve"> </w:t>
        </w:r>
      </w:ins>
      <w:ins w:id="644" w:author="Jeff Norrie" w:date="2018-10-30T22:42:00Z">
        <w:r w:rsidRPr="00FB7D97">
          <w:rPr>
            <w:rFonts w:asciiTheme="majorHAnsi" w:hAnsiTheme="majorHAnsi" w:cstheme="majorHAnsi"/>
            <w:lang w:val="en-CA"/>
            <w:rPrChange w:id="645" w:author="Jeff Norrie" w:date="2018-10-30T22:42:00Z">
              <w:rPr>
                <w:rFonts w:ascii="Cambria" w:hAnsi="Cambria" w:cs="Cambria"/>
                <w:sz w:val="18"/>
                <w:szCs w:val="18"/>
                <w:lang w:val="en-CA"/>
              </w:rPr>
            </w:rPrChange>
          </w:rPr>
          <w:t>USA: CAB international), p.160–183.</w:t>
        </w:r>
      </w:ins>
    </w:p>
    <w:p w14:paraId="7C36C835" w14:textId="547F819E" w:rsidR="00FB7D97" w:rsidRPr="00FB7D97" w:rsidRDefault="00FB7D97">
      <w:pPr>
        <w:autoSpaceDE w:val="0"/>
        <w:autoSpaceDN w:val="0"/>
        <w:adjustRightInd w:val="0"/>
        <w:spacing w:before="120" w:after="120" w:line="360" w:lineRule="auto"/>
        <w:rPr>
          <w:ins w:id="646" w:author="Jeff Norrie" w:date="2018-10-30T22:42:00Z"/>
          <w:rFonts w:asciiTheme="majorHAnsi" w:hAnsiTheme="majorHAnsi" w:cstheme="majorHAnsi"/>
          <w:lang w:val="en-CA"/>
          <w:rPrChange w:id="647" w:author="Jeff Norrie" w:date="2018-10-30T22:42:00Z">
            <w:rPr>
              <w:ins w:id="648" w:author="Jeff Norrie" w:date="2018-10-30T22:42:00Z"/>
              <w:rFonts w:ascii="Cambria" w:hAnsi="Cambria" w:cs="Cambria"/>
              <w:sz w:val="18"/>
              <w:szCs w:val="18"/>
              <w:lang w:val="en-CA"/>
            </w:rPr>
          </w:rPrChange>
        </w:rPr>
        <w:pPrChange w:id="649" w:author="Jeff Norrie" w:date="2018-10-30T22:45:00Z">
          <w:pPr>
            <w:autoSpaceDE w:val="0"/>
            <w:autoSpaceDN w:val="0"/>
            <w:adjustRightInd w:val="0"/>
            <w:spacing w:after="0"/>
          </w:pPr>
        </w:pPrChange>
      </w:pPr>
      <w:proofErr w:type="spellStart"/>
      <w:ins w:id="650" w:author="Jeff Norrie" w:date="2018-10-30T22:42:00Z">
        <w:r w:rsidRPr="00FB7D97">
          <w:rPr>
            <w:rFonts w:asciiTheme="majorHAnsi" w:hAnsiTheme="majorHAnsi" w:cstheme="majorHAnsi"/>
            <w:lang w:val="en-CA"/>
            <w:rPrChange w:id="651" w:author="Jeff Norrie" w:date="2018-10-30T22:42:00Z">
              <w:rPr>
                <w:rFonts w:ascii="Cambria" w:hAnsi="Cambria" w:cs="Cambria"/>
                <w:sz w:val="18"/>
                <w:szCs w:val="18"/>
                <w:lang w:val="en-CA"/>
              </w:rPr>
            </w:rPrChange>
          </w:rPr>
          <w:t>Jayaraj</w:t>
        </w:r>
        <w:proofErr w:type="spellEnd"/>
        <w:r w:rsidRPr="00FB7D97">
          <w:rPr>
            <w:rFonts w:asciiTheme="majorHAnsi" w:hAnsiTheme="majorHAnsi" w:cstheme="majorHAnsi"/>
            <w:lang w:val="en-CA"/>
            <w:rPrChange w:id="652" w:author="Jeff Norrie" w:date="2018-10-30T22:42:00Z">
              <w:rPr>
                <w:rFonts w:ascii="Cambria" w:hAnsi="Cambria" w:cs="Cambria"/>
                <w:sz w:val="18"/>
                <w:szCs w:val="18"/>
                <w:lang w:val="en-CA"/>
              </w:rPr>
            </w:rPrChange>
          </w:rPr>
          <w:t xml:space="preserve">, J., Wan, A., Rahman, M., and </w:t>
        </w:r>
        <w:proofErr w:type="spellStart"/>
        <w:r w:rsidRPr="00FB7D97">
          <w:rPr>
            <w:rFonts w:asciiTheme="majorHAnsi" w:hAnsiTheme="majorHAnsi" w:cstheme="majorHAnsi"/>
            <w:lang w:val="en-CA"/>
            <w:rPrChange w:id="653" w:author="Jeff Norrie" w:date="2018-10-30T22:42:00Z">
              <w:rPr>
                <w:rFonts w:ascii="Cambria" w:hAnsi="Cambria" w:cs="Cambria"/>
                <w:sz w:val="18"/>
                <w:szCs w:val="18"/>
                <w:lang w:val="en-CA"/>
              </w:rPr>
            </w:rPrChange>
          </w:rPr>
          <w:t>Punja</w:t>
        </w:r>
        <w:proofErr w:type="spellEnd"/>
        <w:r w:rsidRPr="00FB7D97">
          <w:rPr>
            <w:rFonts w:asciiTheme="majorHAnsi" w:hAnsiTheme="majorHAnsi" w:cstheme="majorHAnsi"/>
            <w:lang w:val="en-CA"/>
            <w:rPrChange w:id="654" w:author="Jeff Norrie" w:date="2018-10-30T22:42:00Z">
              <w:rPr>
                <w:rFonts w:ascii="Cambria" w:hAnsi="Cambria" w:cs="Cambria"/>
                <w:sz w:val="18"/>
                <w:szCs w:val="18"/>
                <w:lang w:val="en-CA"/>
              </w:rPr>
            </w:rPrChange>
          </w:rPr>
          <w:t>, Z.K. (2008). Seaweed extract reduces foliar fungal diseases on carrot.</w:t>
        </w:r>
      </w:ins>
      <w:ins w:id="655" w:author="Jeff Norrie" w:date="2018-10-30T22:48:00Z">
        <w:r w:rsidR="00C94672">
          <w:rPr>
            <w:rFonts w:asciiTheme="majorHAnsi" w:hAnsiTheme="majorHAnsi" w:cstheme="majorHAnsi"/>
            <w:lang w:val="en-CA"/>
          </w:rPr>
          <w:t xml:space="preserve"> </w:t>
        </w:r>
      </w:ins>
      <w:ins w:id="656" w:author="Jeff Norrie" w:date="2018-10-30T22:42:00Z">
        <w:r w:rsidRPr="00FB7D97">
          <w:rPr>
            <w:rFonts w:asciiTheme="majorHAnsi" w:hAnsiTheme="majorHAnsi" w:cstheme="majorHAnsi"/>
            <w:lang w:val="en-CA"/>
            <w:rPrChange w:id="657" w:author="Jeff Norrie" w:date="2018-10-30T22:42:00Z">
              <w:rPr>
                <w:rFonts w:ascii="Cambria" w:hAnsi="Cambria" w:cs="Cambria"/>
                <w:sz w:val="18"/>
                <w:szCs w:val="18"/>
                <w:lang w:val="en-CA"/>
              </w:rPr>
            </w:rPrChange>
          </w:rPr>
          <w:t xml:space="preserve">Crop Prot. </w:t>
        </w:r>
        <w:r w:rsidRPr="00FB7D97">
          <w:rPr>
            <w:rFonts w:asciiTheme="majorHAnsi" w:hAnsiTheme="majorHAnsi" w:cstheme="majorHAnsi"/>
            <w:i/>
            <w:iCs/>
            <w:lang w:val="en-CA"/>
            <w:rPrChange w:id="658" w:author="Jeff Norrie" w:date="2018-10-30T22:42:00Z">
              <w:rPr>
                <w:rFonts w:ascii="Cambria,Italic" w:hAnsi="Cambria,Italic" w:cs="Cambria,Italic"/>
                <w:i/>
                <w:iCs/>
                <w:sz w:val="18"/>
                <w:szCs w:val="18"/>
                <w:lang w:val="en-CA"/>
              </w:rPr>
            </w:rPrChange>
          </w:rPr>
          <w:t xml:space="preserve">27 </w:t>
        </w:r>
        <w:r w:rsidRPr="00FB7D97">
          <w:rPr>
            <w:rFonts w:asciiTheme="majorHAnsi" w:hAnsiTheme="majorHAnsi" w:cstheme="majorHAnsi"/>
            <w:lang w:val="en-CA"/>
            <w:rPrChange w:id="659"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660" w:author="Jeff Norrie" w:date="2018-10-30T22:42:00Z">
              <w:rPr>
                <w:rFonts w:ascii="Cambria,Italic" w:hAnsi="Cambria,Italic" w:cs="Cambria,Italic"/>
                <w:i/>
                <w:iCs/>
                <w:sz w:val="18"/>
                <w:szCs w:val="18"/>
                <w:lang w:val="en-CA"/>
              </w:rPr>
            </w:rPrChange>
          </w:rPr>
          <w:t>10</w:t>
        </w:r>
        <w:r w:rsidRPr="00FB7D97">
          <w:rPr>
            <w:rFonts w:asciiTheme="majorHAnsi" w:hAnsiTheme="majorHAnsi" w:cstheme="majorHAnsi"/>
            <w:lang w:val="en-CA"/>
            <w:rPrChange w:id="661" w:author="Jeff Norrie" w:date="2018-10-30T22:42:00Z">
              <w:rPr>
                <w:rFonts w:ascii="Cambria" w:hAnsi="Cambria" w:cs="Cambria"/>
                <w:sz w:val="18"/>
                <w:szCs w:val="18"/>
                <w:lang w:val="en-CA"/>
              </w:rPr>
            </w:rPrChange>
          </w:rPr>
          <w:t>), 1360–1366 http://dx.doi.org/10.1016/j.cropro.2008.05.005.</w:t>
        </w:r>
      </w:ins>
    </w:p>
    <w:p w14:paraId="41C95EE5" w14:textId="2462664A" w:rsidR="00FB7D97" w:rsidRPr="00FB7D97" w:rsidRDefault="00FB7D97">
      <w:pPr>
        <w:autoSpaceDE w:val="0"/>
        <w:autoSpaceDN w:val="0"/>
        <w:adjustRightInd w:val="0"/>
        <w:spacing w:before="120" w:after="120" w:line="360" w:lineRule="auto"/>
        <w:rPr>
          <w:ins w:id="662" w:author="Jeff Norrie" w:date="2018-10-30T22:42:00Z"/>
          <w:rFonts w:asciiTheme="majorHAnsi" w:hAnsiTheme="majorHAnsi" w:cstheme="majorHAnsi"/>
          <w:lang w:val="en-CA"/>
          <w:rPrChange w:id="663" w:author="Jeff Norrie" w:date="2018-10-30T22:42:00Z">
            <w:rPr>
              <w:ins w:id="664" w:author="Jeff Norrie" w:date="2018-10-30T22:42:00Z"/>
              <w:rFonts w:ascii="Cambria" w:hAnsi="Cambria" w:cs="Cambria"/>
              <w:sz w:val="18"/>
              <w:szCs w:val="18"/>
              <w:lang w:val="en-CA"/>
            </w:rPr>
          </w:rPrChange>
        </w:rPr>
        <w:pPrChange w:id="665" w:author="Jeff Norrie" w:date="2018-10-30T22:45:00Z">
          <w:pPr>
            <w:autoSpaceDE w:val="0"/>
            <w:autoSpaceDN w:val="0"/>
            <w:adjustRightInd w:val="0"/>
            <w:spacing w:after="0"/>
          </w:pPr>
        </w:pPrChange>
      </w:pPr>
      <w:ins w:id="666" w:author="Jeff Norrie" w:date="2018-10-30T22:42:00Z">
        <w:r w:rsidRPr="00FB7D97">
          <w:rPr>
            <w:rFonts w:asciiTheme="majorHAnsi" w:hAnsiTheme="majorHAnsi" w:cstheme="majorHAnsi"/>
            <w:lang w:val="en-CA"/>
            <w:rPrChange w:id="667" w:author="Jeff Norrie" w:date="2018-10-30T22:42:00Z">
              <w:rPr>
                <w:rFonts w:ascii="Cambria" w:hAnsi="Cambria" w:cs="Cambria"/>
                <w:sz w:val="18"/>
                <w:szCs w:val="18"/>
                <w:lang w:val="en-CA"/>
              </w:rPr>
            </w:rPrChange>
          </w:rPr>
          <w:t xml:space="preserve">Jayaraman, J., Norrie, J., and </w:t>
        </w:r>
        <w:proofErr w:type="spellStart"/>
        <w:r w:rsidRPr="00FB7D97">
          <w:rPr>
            <w:rFonts w:asciiTheme="majorHAnsi" w:hAnsiTheme="majorHAnsi" w:cstheme="majorHAnsi"/>
            <w:lang w:val="en-CA"/>
            <w:rPrChange w:id="668" w:author="Jeff Norrie" w:date="2018-10-30T22:42:00Z">
              <w:rPr>
                <w:rFonts w:ascii="Cambria" w:hAnsi="Cambria" w:cs="Cambria"/>
                <w:sz w:val="18"/>
                <w:szCs w:val="18"/>
                <w:lang w:val="en-CA"/>
              </w:rPr>
            </w:rPrChange>
          </w:rPr>
          <w:t>Punja</w:t>
        </w:r>
        <w:proofErr w:type="spellEnd"/>
        <w:r w:rsidRPr="00FB7D97">
          <w:rPr>
            <w:rFonts w:asciiTheme="majorHAnsi" w:hAnsiTheme="majorHAnsi" w:cstheme="majorHAnsi"/>
            <w:lang w:val="en-CA"/>
            <w:rPrChange w:id="669" w:author="Jeff Norrie" w:date="2018-10-30T22:42:00Z">
              <w:rPr>
                <w:rFonts w:ascii="Cambria" w:hAnsi="Cambria" w:cs="Cambria"/>
                <w:sz w:val="18"/>
                <w:szCs w:val="18"/>
                <w:lang w:val="en-CA"/>
              </w:rPr>
            </w:rPrChange>
          </w:rPr>
          <w:t xml:space="preserve">, Z.K. (2011). Commercial extract from the brown seaweed </w:t>
        </w:r>
        <w:proofErr w:type="spellStart"/>
        <w:r w:rsidRPr="00FB7D97">
          <w:rPr>
            <w:rFonts w:asciiTheme="majorHAnsi" w:hAnsiTheme="majorHAnsi" w:cstheme="majorHAnsi"/>
            <w:i/>
            <w:iCs/>
            <w:lang w:val="en-CA"/>
            <w:rPrChange w:id="670" w:author="Jeff Norrie" w:date="2018-10-30T22:42:00Z">
              <w:rPr>
                <w:rFonts w:ascii="Cambria,Italic" w:hAnsi="Cambria,Italic" w:cs="Cambria,Italic"/>
                <w:i/>
                <w:iCs/>
                <w:sz w:val="18"/>
                <w:szCs w:val="18"/>
                <w:lang w:val="en-CA"/>
              </w:rPr>
            </w:rPrChange>
          </w:rPr>
          <w:t>Ascophyllum</w:t>
        </w:r>
      </w:ins>
      <w:proofErr w:type="spellEnd"/>
      <w:ins w:id="671" w:author="Jeff Norrie" w:date="2018-10-30T22:48:00Z">
        <w:r w:rsidR="00C94672">
          <w:rPr>
            <w:rFonts w:asciiTheme="majorHAnsi" w:hAnsiTheme="majorHAnsi" w:cstheme="majorHAnsi"/>
            <w:i/>
            <w:iCs/>
            <w:lang w:val="en-CA"/>
          </w:rPr>
          <w:t xml:space="preserve"> </w:t>
        </w:r>
      </w:ins>
      <w:ins w:id="672" w:author="Jeff Norrie" w:date="2018-10-30T22:42:00Z">
        <w:r w:rsidRPr="00FB7D97">
          <w:rPr>
            <w:rFonts w:asciiTheme="majorHAnsi" w:hAnsiTheme="majorHAnsi" w:cstheme="majorHAnsi"/>
            <w:i/>
            <w:iCs/>
            <w:lang w:val="en-CA"/>
            <w:rPrChange w:id="673" w:author="Jeff Norrie" w:date="2018-10-30T22:42:00Z">
              <w:rPr>
                <w:rFonts w:ascii="Cambria,Italic" w:hAnsi="Cambria,Italic" w:cs="Cambria,Italic"/>
                <w:i/>
                <w:iCs/>
                <w:sz w:val="18"/>
                <w:szCs w:val="18"/>
                <w:lang w:val="en-CA"/>
              </w:rPr>
            </w:rPrChange>
          </w:rPr>
          <w:t xml:space="preserve">nodosum </w:t>
        </w:r>
        <w:r w:rsidRPr="00FB7D97">
          <w:rPr>
            <w:rFonts w:asciiTheme="majorHAnsi" w:hAnsiTheme="majorHAnsi" w:cstheme="majorHAnsi"/>
            <w:lang w:val="en-CA"/>
            <w:rPrChange w:id="674" w:author="Jeff Norrie" w:date="2018-10-30T22:42:00Z">
              <w:rPr>
                <w:rFonts w:ascii="Cambria" w:hAnsi="Cambria" w:cs="Cambria"/>
                <w:sz w:val="18"/>
                <w:szCs w:val="18"/>
                <w:lang w:val="en-CA"/>
              </w:rPr>
            </w:rPrChange>
          </w:rPr>
          <w:t xml:space="preserve">reduces fungal diseases in greenhouse cucumber. J. Appl. </w:t>
        </w:r>
        <w:proofErr w:type="spellStart"/>
        <w:r w:rsidRPr="00FB7D97">
          <w:rPr>
            <w:rFonts w:asciiTheme="majorHAnsi" w:hAnsiTheme="majorHAnsi" w:cstheme="majorHAnsi"/>
            <w:lang w:val="en-CA"/>
            <w:rPrChange w:id="675" w:author="Jeff Norrie" w:date="2018-10-30T22:42:00Z">
              <w:rPr>
                <w:rFonts w:ascii="Cambria" w:hAnsi="Cambria" w:cs="Cambria"/>
                <w:sz w:val="18"/>
                <w:szCs w:val="18"/>
                <w:lang w:val="en-CA"/>
              </w:rPr>
            </w:rPrChange>
          </w:rPr>
          <w:t>Phycol</w:t>
        </w:r>
        <w:proofErr w:type="spellEnd"/>
        <w:r w:rsidRPr="00FB7D97">
          <w:rPr>
            <w:rFonts w:asciiTheme="majorHAnsi" w:hAnsiTheme="majorHAnsi" w:cstheme="majorHAnsi"/>
            <w:lang w:val="en-CA"/>
            <w:rPrChange w:id="676" w:author="Jeff Norrie" w:date="2018-10-30T22:42:00Z">
              <w:rPr>
                <w:rFonts w:ascii="Cambria" w:hAnsi="Cambria" w:cs="Cambria"/>
                <w:sz w:val="18"/>
                <w:szCs w:val="18"/>
                <w:lang w:val="en-CA"/>
              </w:rPr>
            </w:rPrChange>
          </w:rPr>
          <w:t xml:space="preserve">. </w:t>
        </w:r>
        <w:r w:rsidRPr="00FB7D97">
          <w:rPr>
            <w:rFonts w:asciiTheme="majorHAnsi" w:hAnsiTheme="majorHAnsi" w:cstheme="majorHAnsi"/>
            <w:i/>
            <w:iCs/>
            <w:lang w:val="en-CA"/>
            <w:rPrChange w:id="677" w:author="Jeff Norrie" w:date="2018-10-30T22:42:00Z">
              <w:rPr>
                <w:rFonts w:ascii="Cambria,Italic" w:hAnsi="Cambria,Italic" w:cs="Cambria,Italic"/>
                <w:i/>
                <w:iCs/>
                <w:sz w:val="18"/>
                <w:szCs w:val="18"/>
                <w:lang w:val="en-CA"/>
              </w:rPr>
            </w:rPrChange>
          </w:rPr>
          <w:t xml:space="preserve">23 </w:t>
        </w:r>
        <w:r w:rsidRPr="00FB7D97">
          <w:rPr>
            <w:rFonts w:asciiTheme="majorHAnsi" w:hAnsiTheme="majorHAnsi" w:cstheme="majorHAnsi"/>
            <w:lang w:val="en-CA"/>
            <w:rPrChange w:id="678"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679" w:author="Jeff Norrie" w:date="2018-10-30T22:42:00Z">
              <w:rPr>
                <w:rFonts w:ascii="Cambria,Italic" w:hAnsi="Cambria,Italic" w:cs="Cambria,Italic"/>
                <w:i/>
                <w:iCs/>
                <w:sz w:val="18"/>
                <w:szCs w:val="18"/>
                <w:lang w:val="en-CA"/>
              </w:rPr>
            </w:rPrChange>
          </w:rPr>
          <w:t>3</w:t>
        </w:r>
        <w:r w:rsidRPr="00FB7D97">
          <w:rPr>
            <w:rFonts w:asciiTheme="majorHAnsi" w:hAnsiTheme="majorHAnsi" w:cstheme="majorHAnsi"/>
            <w:lang w:val="en-CA"/>
            <w:rPrChange w:id="680" w:author="Jeff Norrie" w:date="2018-10-30T22:42:00Z">
              <w:rPr>
                <w:rFonts w:ascii="Cambria" w:hAnsi="Cambria" w:cs="Cambria"/>
                <w:sz w:val="18"/>
                <w:szCs w:val="18"/>
                <w:lang w:val="en-CA"/>
              </w:rPr>
            </w:rPrChange>
          </w:rPr>
          <w:t>), 353–361 http://dx.doi.org/10.1007/s10811-010-9547-1.</w:t>
        </w:r>
      </w:ins>
    </w:p>
    <w:p w14:paraId="6C16D3FA" w14:textId="44B010E4" w:rsidR="00FB7D97" w:rsidRPr="00FB7D97" w:rsidRDefault="00FB7D97">
      <w:pPr>
        <w:autoSpaceDE w:val="0"/>
        <w:autoSpaceDN w:val="0"/>
        <w:adjustRightInd w:val="0"/>
        <w:spacing w:before="120" w:after="120" w:line="360" w:lineRule="auto"/>
        <w:rPr>
          <w:ins w:id="681" w:author="Jeff Norrie" w:date="2018-10-30T22:42:00Z"/>
          <w:rFonts w:asciiTheme="majorHAnsi" w:hAnsiTheme="majorHAnsi" w:cstheme="majorHAnsi"/>
          <w:lang w:val="en-CA"/>
          <w:rPrChange w:id="682" w:author="Jeff Norrie" w:date="2018-10-30T22:42:00Z">
            <w:rPr>
              <w:ins w:id="683" w:author="Jeff Norrie" w:date="2018-10-30T22:42:00Z"/>
              <w:rFonts w:ascii="Cambria" w:hAnsi="Cambria" w:cs="Cambria"/>
              <w:sz w:val="18"/>
              <w:szCs w:val="18"/>
              <w:lang w:val="en-CA"/>
            </w:rPr>
          </w:rPrChange>
        </w:rPr>
        <w:pPrChange w:id="684" w:author="Jeff Norrie" w:date="2018-10-30T22:45:00Z">
          <w:pPr>
            <w:autoSpaceDE w:val="0"/>
            <w:autoSpaceDN w:val="0"/>
            <w:adjustRightInd w:val="0"/>
            <w:spacing w:after="0"/>
          </w:pPr>
        </w:pPrChange>
      </w:pPr>
      <w:proofErr w:type="spellStart"/>
      <w:ins w:id="685" w:author="Jeff Norrie" w:date="2018-10-30T22:42:00Z">
        <w:r w:rsidRPr="00FB7D97">
          <w:rPr>
            <w:rFonts w:asciiTheme="majorHAnsi" w:hAnsiTheme="majorHAnsi" w:cstheme="majorHAnsi"/>
            <w:lang w:val="en-CA"/>
            <w:rPrChange w:id="686" w:author="Jeff Norrie" w:date="2018-10-30T22:42:00Z">
              <w:rPr>
                <w:rFonts w:ascii="Cambria" w:hAnsi="Cambria" w:cs="Cambria"/>
                <w:sz w:val="18"/>
                <w:szCs w:val="18"/>
                <w:lang w:val="en-CA"/>
              </w:rPr>
            </w:rPrChange>
          </w:rPr>
          <w:t>Jithesh</w:t>
        </w:r>
        <w:proofErr w:type="spellEnd"/>
        <w:r w:rsidRPr="00FB7D97">
          <w:rPr>
            <w:rFonts w:asciiTheme="majorHAnsi" w:hAnsiTheme="majorHAnsi" w:cstheme="majorHAnsi"/>
            <w:lang w:val="en-CA"/>
            <w:rPrChange w:id="687" w:author="Jeff Norrie" w:date="2018-10-30T22:42:00Z">
              <w:rPr>
                <w:rFonts w:ascii="Cambria" w:hAnsi="Cambria" w:cs="Cambria"/>
                <w:sz w:val="18"/>
                <w:szCs w:val="18"/>
                <w:lang w:val="en-CA"/>
              </w:rPr>
            </w:rPrChange>
          </w:rPr>
          <w:t xml:space="preserve">, M.N., Wally, O.S.D., </w:t>
        </w:r>
        <w:proofErr w:type="spellStart"/>
        <w:r w:rsidRPr="00FB7D97">
          <w:rPr>
            <w:rFonts w:asciiTheme="majorHAnsi" w:hAnsiTheme="majorHAnsi" w:cstheme="majorHAnsi"/>
            <w:lang w:val="en-CA"/>
            <w:rPrChange w:id="688" w:author="Jeff Norrie" w:date="2018-10-30T22:42:00Z">
              <w:rPr>
                <w:rFonts w:ascii="Cambria" w:hAnsi="Cambria" w:cs="Cambria"/>
                <w:sz w:val="18"/>
                <w:szCs w:val="18"/>
                <w:lang w:val="en-CA"/>
              </w:rPr>
            </w:rPrChange>
          </w:rPr>
          <w:t>Manfield</w:t>
        </w:r>
        <w:proofErr w:type="spellEnd"/>
        <w:r w:rsidRPr="00FB7D97">
          <w:rPr>
            <w:rFonts w:asciiTheme="majorHAnsi" w:hAnsiTheme="majorHAnsi" w:cstheme="majorHAnsi"/>
            <w:lang w:val="en-CA"/>
            <w:rPrChange w:id="689" w:author="Jeff Norrie" w:date="2018-10-30T22:42:00Z">
              <w:rPr>
                <w:rFonts w:ascii="Cambria" w:hAnsi="Cambria" w:cs="Cambria"/>
                <w:sz w:val="18"/>
                <w:szCs w:val="18"/>
                <w:lang w:val="en-CA"/>
              </w:rPr>
            </w:rPrChange>
          </w:rPr>
          <w:t xml:space="preserve">, I., Critchley, A.T., Hiltz, D., and </w:t>
        </w:r>
        <w:proofErr w:type="spellStart"/>
        <w:r w:rsidRPr="00FB7D97">
          <w:rPr>
            <w:rFonts w:asciiTheme="majorHAnsi" w:hAnsiTheme="majorHAnsi" w:cstheme="majorHAnsi"/>
            <w:lang w:val="en-CA"/>
            <w:rPrChange w:id="690" w:author="Jeff Norrie" w:date="2018-10-30T22:42:00Z">
              <w:rPr>
                <w:rFonts w:ascii="Cambria" w:hAnsi="Cambria" w:cs="Cambria"/>
                <w:sz w:val="18"/>
                <w:szCs w:val="18"/>
                <w:lang w:val="en-CA"/>
              </w:rPr>
            </w:rPrChange>
          </w:rPr>
          <w:t>Prithiviraj</w:t>
        </w:r>
        <w:proofErr w:type="spellEnd"/>
        <w:r w:rsidRPr="00FB7D97">
          <w:rPr>
            <w:rFonts w:asciiTheme="majorHAnsi" w:hAnsiTheme="majorHAnsi" w:cstheme="majorHAnsi"/>
            <w:lang w:val="en-CA"/>
            <w:rPrChange w:id="691" w:author="Jeff Norrie" w:date="2018-10-30T22:42:00Z">
              <w:rPr>
                <w:rFonts w:ascii="Cambria" w:hAnsi="Cambria" w:cs="Cambria"/>
                <w:sz w:val="18"/>
                <w:szCs w:val="18"/>
                <w:lang w:val="en-CA"/>
              </w:rPr>
            </w:rPrChange>
          </w:rPr>
          <w:t>, B. (2012). Analysis of seaweed</w:t>
        </w:r>
      </w:ins>
      <w:ins w:id="692" w:author="Jeff Norrie" w:date="2018-10-30T22:48:00Z">
        <w:r w:rsidR="00C94672">
          <w:rPr>
            <w:rFonts w:asciiTheme="majorHAnsi" w:hAnsiTheme="majorHAnsi" w:cstheme="majorHAnsi"/>
            <w:lang w:val="en-CA"/>
          </w:rPr>
          <w:t xml:space="preserve"> </w:t>
        </w:r>
      </w:ins>
      <w:ins w:id="693" w:author="Jeff Norrie" w:date="2018-10-30T22:42:00Z">
        <w:r w:rsidRPr="00FB7D97">
          <w:rPr>
            <w:rFonts w:asciiTheme="majorHAnsi" w:hAnsiTheme="majorHAnsi" w:cstheme="majorHAnsi"/>
            <w:lang w:val="en-CA"/>
            <w:rPrChange w:id="694" w:author="Jeff Norrie" w:date="2018-10-30T22:42:00Z">
              <w:rPr>
                <w:rFonts w:ascii="Cambria" w:hAnsi="Cambria" w:cs="Cambria"/>
                <w:sz w:val="18"/>
                <w:szCs w:val="18"/>
                <w:lang w:val="en-CA"/>
              </w:rPr>
            </w:rPrChange>
          </w:rPr>
          <w:t xml:space="preserve">extract-induced transcriptome leads to identification of a negative regulator of salt tolerance in </w:t>
        </w:r>
        <w:r w:rsidRPr="00FB7D97">
          <w:rPr>
            <w:rFonts w:asciiTheme="majorHAnsi" w:hAnsiTheme="majorHAnsi" w:cstheme="majorHAnsi"/>
            <w:i/>
            <w:iCs/>
            <w:lang w:val="en-CA"/>
            <w:rPrChange w:id="695" w:author="Jeff Norrie" w:date="2018-10-30T22:42:00Z">
              <w:rPr>
                <w:rFonts w:ascii="Cambria,Italic" w:hAnsi="Cambria,Italic" w:cs="Cambria,Italic"/>
                <w:i/>
                <w:iCs/>
                <w:sz w:val="18"/>
                <w:szCs w:val="18"/>
                <w:lang w:val="en-CA"/>
              </w:rPr>
            </w:rPrChange>
          </w:rPr>
          <w:t>Arabidopsis</w:t>
        </w:r>
        <w:r w:rsidRPr="00FB7D97">
          <w:rPr>
            <w:rFonts w:asciiTheme="majorHAnsi" w:hAnsiTheme="majorHAnsi" w:cstheme="majorHAnsi"/>
            <w:lang w:val="en-CA"/>
            <w:rPrChange w:id="696" w:author="Jeff Norrie" w:date="2018-10-30T22:42:00Z">
              <w:rPr>
                <w:rFonts w:ascii="Cambria" w:hAnsi="Cambria" w:cs="Cambria"/>
                <w:sz w:val="18"/>
                <w:szCs w:val="18"/>
                <w:lang w:val="en-CA"/>
              </w:rPr>
            </w:rPrChange>
          </w:rPr>
          <w:t>.</w:t>
        </w:r>
      </w:ins>
    </w:p>
    <w:p w14:paraId="42CF0D3D" w14:textId="77777777" w:rsidR="00FB7D97" w:rsidRPr="00FB7D97" w:rsidRDefault="00FB7D97">
      <w:pPr>
        <w:autoSpaceDE w:val="0"/>
        <w:autoSpaceDN w:val="0"/>
        <w:adjustRightInd w:val="0"/>
        <w:spacing w:before="120" w:after="120" w:line="360" w:lineRule="auto"/>
        <w:rPr>
          <w:ins w:id="697" w:author="Jeff Norrie" w:date="2018-10-30T22:42:00Z"/>
          <w:rFonts w:asciiTheme="majorHAnsi" w:hAnsiTheme="majorHAnsi" w:cstheme="majorHAnsi"/>
          <w:lang w:val="en-CA"/>
          <w:rPrChange w:id="698" w:author="Jeff Norrie" w:date="2018-10-30T22:42:00Z">
            <w:rPr>
              <w:ins w:id="699" w:author="Jeff Norrie" w:date="2018-10-30T22:42:00Z"/>
              <w:rFonts w:ascii="Cambria" w:hAnsi="Cambria" w:cs="Cambria"/>
              <w:sz w:val="18"/>
              <w:szCs w:val="18"/>
              <w:lang w:val="en-CA"/>
            </w:rPr>
          </w:rPrChange>
        </w:rPr>
        <w:pPrChange w:id="700" w:author="Jeff Norrie" w:date="2018-10-30T22:45:00Z">
          <w:pPr>
            <w:autoSpaceDE w:val="0"/>
            <w:autoSpaceDN w:val="0"/>
            <w:adjustRightInd w:val="0"/>
            <w:spacing w:after="0"/>
          </w:pPr>
        </w:pPrChange>
      </w:pPr>
      <w:proofErr w:type="spellStart"/>
      <w:ins w:id="701" w:author="Jeff Norrie" w:date="2018-10-30T22:42:00Z">
        <w:r w:rsidRPr="00FB7D97">
          <w:rPr>
            <w:rFonts w:asciiTheme="majorHAnsi" w:hAnsiTheme="majorHAnsi" w:cstheme="majorHAnsi"/>
            <w:lang w:val="en-CA"/>
            <w:rPrChange w:id="702" w:author="Jeff Norrie" w:date="2018-10-30T22:42:00Z">
              <w:rPr>
                <w:rFonts w:ascii="Cambria" w:hAnsi="Cambria" w:cs="Cambria"/>
                <w:sz w:val="18"/>
                <w:szCs w:val="18"/>
                <w:lang w:val="en-CA"/>
              </w:rPr>
            </w:rPrChange>
          </w:rPr>
          <w:t>HortScience</w:t>
        </w:r>
        <w:proofErr w:type="spellEnd"/>
        <w:r w:rsidRPr="00FB7D97">
          <w:rPr>
            <w:rFonts w:asciiTheme="majorHAnsi" w:hAnsiTheme="majorHAnsi" w:cstheme="majorHAnsi"/>
            <w:lang w:val="en-CA"/>
            <w:rPrChange w:id="703" w:author="Jeff Norrie" w:date="2018-10-30T22:42:00Z">
              <w:rPr>
                <w:rFonts w:ascii="Cambria" w:hAnsi="Cambria" w:cs="Cambria"/>
                <w:sz w:val="18"/>
                <w:szCs w:val="18"/>
                <w:lang w:val="en-CA"/>
              </w:rPr>
            </w:rPrChange>
          </w:rPr>
          <w:t xml:space="preserve"> </w:t>
        </w:r>
        <w:r w:rsidRPr="00FB7D97">
          <w:rPr>
            <w:rFonts w:asciiTheme="majorHAnsi" w:hAnsiTheme="majorHAnsi" w:cstheme="majorHAnsi"/>
            <w:i/>
            <w:iCs/>
            <w:lang w:val="en-CA"/>
            <w:rPrChange w:id="704" w:author="Jeff Norrie" w:date="2018-10-30T22:42:00Z">
              <w:rPr>
                <w:rFonts w:ascii="Cambria,Italic" w:hAnsi="Cambria,Italic" w:cs="Cambria,Italic"/>
                <w:i/>
                <w:iCs/>
                <w:sz w:val="18"/>
                <w:szCs w:val="18"/>
                <w:lang w:val="en-CA"/>
              </w:rPr>
            </w:rPrChange>
          </w:rPr>
          <w:t xml:space="preserve">47 </w:t>
        </w:r>
        <w:r w:rsidRPr="00FB7D97">
          <w:rPr>
            <w:rFonts w:asciiTheme="majorHAnsi" w:hAnsiTheme="majorHAnsi" w:cstheme="majorHAnsi"/>
            <w:lang w:val="en-CA"/>
            <w:rPrChange w:id="705"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706" w:author="Jeff Norrie" w:date="2018-10-30T22:42:00Z">
              <w:rPr>
                <w:rFonts w:ascii="Cambria,Italic" w:hAnsi="Cambria,Italic" w:cs="Cambria,Italic"/>
                <w:i/>
                <w:iCs/>
                <w:sz w:val="18"/>
                <w:szCs w:val="18"/>
                <w:lang w:val="en-CA"/>
              </w:rPr>
            </w:rPrChange>
          </w:rPr>
          <w:t>6</w:t>
        </w:r>
        <w:r w:rsidRPr="00FB7D97">
          <w:rPr>
            <w:rFonts w:asciiTheme="majorHAnsi" w:hAnsiTheme="majorHAnsi" w:cstheme="majorHAnsi"/>
            <w:lang w:val="en-CA"/>
            <w:rPrChange w:id="707" w:author="Jeff Norrie" w:date="2018-10-30T22:42:00Z">
              <w:rPr>
                <w:rFonts w:ascii="Cambria" w:hAnsi="Cambria" w:cs="Cambria"/>
                <w:sz w:val="18"/>
                <w:szCs w:val="18"/>
                <w:lang w:val="en-CA"/>
              </w:rPr>
            </w:rPrChange>
          </w:rPr>
          <w:t>).</w:t>
        </w:r>
      </w:ins>
    </w:p>
    <w:p w14:paraId="3A7DC5F3" w14:textId="106A8E8B" w:rsidR="00FB7D97" w:rsidRPr="00FB7D97" w:rsidRDefault="00FB7D97">
      <w:pPr>
        <w:autoSpaceDE w:val="0"/>
        <w:autoSpaceDN w:val="0"/>
        <w:adjustRightInd w:val="0"/>
        <w:spacing w:before="120" w:after="120" w:line="360" w:lineRule="auto"/>
        <w:rPr>
          <w:ins w:id="708" w:author="Jeff Norrie" w:date="2018-10-30T22:42:00Z"/>
          <w:rFonts w:asciiTheme="majorHAnsi" w:hAnsiTheme="majorHAnsi" w:cstheme="majorHAnsi"/>
          <w:i/>
          <w:iCs/>
          <w:lang w:val="en-CA"/>
          <w:rPrChange w:id="709" w:author="Jeff Norrie" w:date="2018-10-30T22:42:00Z">
            <w:rPr>
              <w:ins w:id="710" w:author="Jeff Norrie" w:date="2018-10-30T22:42:00Z"/>
              <w:rFonts w:ascii="Cambria,Italic" w:hAnsi="Cambria,Italic" w:cs="Cambria,Italic"/>
              <w:i/>
              <w:iCs/>
              <w:sz w:val="18"/>
              <w:szCs w:val="18"/>
              <w:lang w:val="en-CA"/>
            </w:rPr>
          </w:rPrChange>
        </w:rPr>
        <w:pPrChange w:id="711" w:author="Jeff Norrie" w:date="2018-10-30T22:45:00Z">
          <w:pPr>
            <w:autoSpaceDE w:val="0"/>
            <w:autoSpaceDN w:val="0"/>
            <w:adjustRightInd w:val="0"/>
            <w:spacing w:after="0"/>
          </w:pPr>
        </w:pPrChange>
      </w:pPr>
      <w:ins w:id="712" w:author="Jeff Norrie" w:date="2018-10-30T22:42:00Z">
        <w:r w:rsidRPr="00FB7D97">
          <w:rPr>
            <w:rFonts w:asciiTheme="majorHAnsi" w:hAnsiTheme="majorHAnsi" w:cstheme="majorHAnsi"/>
            <w:lang w:val="en-CA"/>
            <w:rPrChange w:id="713" w:author="Jeff Norrie" w:date="2018-10-30T22:42:00Z">
              <w:rPr>
                <w:rFonts w:ascii="Cambria" w:hAnsi="Cambria" w:cs="Cambria"/>
                <w:sz w:val="18"/>
                <w:szCs w:val="18"/>
                <w:lang w:val="en-CA"/>
              </w:rPr>
            </w:rPrChange>
          </w:rPr>
          <w:t xml:space="preserve">Khan, W., </w:t>
        </w:r>
        <w:proofErr w:type="spellStart"/>
        <w:r w:rsidRPr="00FB7D97">
          <w:rPr>
            <w:rFonts w:asciiTheme="majorHAnsi" w:hAnsiTheme="majorHAnsi" w:cstheme="majorHAnsi"/>
            <w:lang w:val="en-CA"/>
            <w:rPrChange w:id="714" w:author="Jeff Norrie" w:date="2018-10-30T22:42:00Z">
              <w:rPr>
                <w:rFonts w:ascii="Cambria" w:hAnsi="Cambria" w:cs="Cambria"/>
                <w:sz w:val="18"/>
                <w:szCs w:val="18"/>
                <w:lang w:val="en-CA"/>
              </w:rPr>
            </w:rPrChange>
          </w:rPr>
          <w:t>Rayirath</w:t>
        </w:r>
        <w:proofErr w:type="spellEnd"/>
        <w:r w:rsidRPr="00FB7D97">
          <w:rPr>
            <w:rFonts w:asciiTheme="majorHAnsi" w:hAnsiTheme="majorHAnsi" w:cstheme="majorHAnsi"/>
            <w:lang w:val="en-CA"/>
            <w:rPrChange w:id="715" w:author="Jeff Norrie" w:date="2018-10-30T22:42:00Z">
              <w:rPr>
                <w:rFonts w:ascii="Cambria" w:hAnsi="Cambria" w:cs="Cambria"/>
                <w:sz w:val="18"/>
                <w:szCs w:val="18"/>
                <w:lang w:val="en-CA"/>
              </w:rPr>
            </w:rPrChange>
          </w:rPr>
          <w:t xml:space="preserve">, U.P., Subramanian, S., </w:t>
        </w:r>
        <w:proofErr w:type="spellStart"/>
        <w:r w:rsidRPr="00FB7D97">
          <w:rPr>
            <w:rFonts w:asciiTheme="majorHAnsi" w:hAnsiTheme="majorHAnsi" w:cstheme="majorHAnsi"/>
            <w:lang w:val="en-CA"/>
            <w:rPrChange w:id="716" w:author="Jeff Norrie" w:date="2018-10-30T22:42:00Z">
              <w:rPr>
                <w:rFonts w:ascii="Cambria" w:hAnsi="Cambria" w:cs="Cambria"/>
                <w:sz w:val="18"/>
                <w:szCs w:val="18"/>
                <w:lang w:val="en-CA"/>
              </w:rPr>
            </w:rPrChange>
          </w:rPr>
          <w:t>Jithesh</w:t>
        </w:r>
        <w:proofErr w:type="spellEnd"/>
        <w:r w:rsidRPr="00FB7D97">
          <w:rPr>
            <w:rFonts w:asciiTheme="majorHAnsi" w:hAnsiTheme="majorHAnsi" w:cstheme="majorHAnsi"/>
            <w:lang w:val="en-CA"/>
            <w:rPrChange w:id="717" w:author="Jeff Norrie" w:date="2018-10-30T22:42:00Z">
              <w:rPr>
                <w:rFonts w:ascii="Cambria" w:hAnsi="Cambria" w:cs="Cambria"/>
                <w:sz w:val="18"/>
                <w:szCs w:val="18"/>
                <w:lang w:val="en-CA"/>
              </w:rPr>
            </w:rPrChange>
          </w:rPr>
          <w:t xml:space="preserve">, M.N., </w:t>
        </w:r>
        <w:proofErr w:type="spellStart"/>
        <w:r w:rsidRPr="00FB7D97">
          <w:rPr>
            <w:rFonts w:asciiTheme="majorHAnsi" w:hAnsiTheme="majorHAnsi" w:cstheme="majorHAnsi"/>
            <w:lang w:val="en-CA"/>
            <w:rPrChange w:id="718" w:author="Jeff Norrie" w:date="2018-10-30T22:42:00Z">
              <w:rPr>
                <w:rFonts w:ascii="Cambria" w:hAnsi="Cambria" w:cs="Cambria"/>
                <w:sz w:val="18"/>
                <w:szCs w:val="18"/>
                <w:lang w:val="en-CA"/>
              </w:rPr>
            </w:rPrChange>
          </w:rPr>
          <w:t>Rayorath</w:t>
        </w:r>
        <w:proofErr w:type="spellEnd"/>
        <w:r w:rsidRPr="00FB7D97">
          <w:rPr>
            <w:rFonts w:asciiTheme="majorHAnsi" w:hAnsiTheme="majorHAnsi" w:cstheme="majorHAnsi"/>
            <w:lang w:val="en-CA"/>
            <w:rPrChange w:id="719" w:author="Jeff Norrie" w:date="2018-10-30T22:42:00Z">
              <w:rPr>
                <w:rFonts w:ascii="Cambria" w:hAnsi="Cambria" w:cs="Cambria"/>
                <w:sz w:val="18"/>
                <w:szCs w:val="18"/>
                <w:lang w:val="en-CA"/>
              </w:rPr>
            </w:rPrChange>
          </w:rPr>
          <w:t>, P., Hodges, D.M., Critchley, A.T., Craigie, J.S.,</w:t>
        </w:r>
      </w:ins>
      <w:ins w:id="720" w:author="Jeff Norrie" w:date="2018-10-30T22:48:00Z">
        <w:r w:rsidR="00C94672">
          <w:rPr>
            <w:rFonts w:asciiTheme="majorHAnsi" w:hAnsiTheme="majorHAnsi" w:cstheme="majorHAnsi"/>
            <w:lang w:val="en-CA"/>
          </w:rPr>
          <w:t xml:space="preserve"> </w:t>
        </w:r>
      </w:ins>
      <w:ins w:id="721" w:author="Jeff Norrie" w:date="2018-10-30T22:42:00Z">
        <w:r w:rsidRPr="00FB7D97">
          <w:rPr>
            <w:rFonts w:asciiTheme="majorHAnsi" w:hAnsiTheme="majorHAnsi" w:cstheme="majorHAnsi"/>
            <w:lang w:val="en-CA"/>
            <w:rPrChange w:id="722" w:author="Jeff Norrie" w:date="2018-10-30T22:42:00Z">
              <w:rPr>
                <w:rFonts w:ascii="Cambria" w:hAnsi="Cambria" w:cs="Cambria"/>
                <w:sz w:val="18"/>
                <w:szCs w:val="18"/>
                <w:lang w:val="en-CA"/>
              </w:rPr>
            </w:rPrChange>
          </w:rPr>
          <w:t xml:space="preserve">Norrie, J., and </w:t>
        </w:r>
        <w:proofErr w:type="spellStart"/>
        <w:r w:rsidRPr="00FB7D97">
          <w:rPr>
            <w:rFonts w:asciiTheme="majorHAnsi" w:hAnsiTheme="majorHAnsi" w:cstheme="majorHAnsi"/>
            <w:lang w:val="en-CA"/>
            <w:rPrChange w:id="723" w:author="Jeff Norrie" w:date="2018-10-30T22:42:00Z">
              <w:rPr>
                <w:rFonts w:ascii="Cambria" w:hAnsi="Cambria" w:cs="Cambria"/>
                <w:sz w:val="18"/>
                <w:szCs w:val="18"/>
                <w:lang w:val="en-CA"/>
              </w:rPr>
            </w:rPrChange>
          </w:rPr>
          <w:t>Prithiviraj</w:t>
        </w:r>
        <w:proofErr w:type="spellEnd"/>
        <w:r w:rsidRPr="00FB7D97">
          <w:rPr>
            <w:rFonts w:asciiTheme="majorHAnsi" w:hAnsiTheme="majorHAnsi" w:cstheme="majorHAnsi"/>
            <w:lang w:val="en-CA"/>
            <w:rPrChange w:id="724" w:author="Jeff Norrie" w:date="2018-10-30T22:42:00Z">
              <w:rPr>
                <w:rFonts w:ascii="Cambria" w:hAnsi="Cambria" w:cs="Cambria"/>
                <w:sz w:val="18"/>
                <w:szCs w:val="18"/>
                <w:lang w:val="en-CA"/>
              </w:rPr>
            </w:rPrChange>
          </w:rPr>
          <w:t xml:space="preserve">, B. (2009). Seaweed extracts as </w:t>
        </w:r>
        <w:proofErr w:type="spellStart"/>
        <w:r w:rsidRPr="00FB7D97">
          <w:rPr>
            <w:rFonts w:asciiTheme="majorHAnsi" w:hAnsiTheme="majorHAnsi" w:cstheme="majorHAnsi"/>
            <w:lang w:val="en-CA"/>
            <w:rPrChange w:id="725" w:author="Jeff Norrie" w:date="2018-10-30T22:42:00Z">
              <w:rPr>
                <w:rFonts w:ascii="Cambria" w:hAnsi="Cambria" w:cs="Cambria"/>
                <w:sz w:val="18"/>
                <w:szCs w:val="18"/>
                <w:lang w:val="en-CA"/>
              </w:rPr>
            </w:rPrChange>
          </w:rPr>
          <w:t>biostimulants</w:t>
        </w:r>
        <w:proofErr w:type="spellEnd"/>
        <w:r w:rsidRPr="00FB7D97">
          <w:rPr>
            <w:rFonts w:asciiTheme="majorHAnsi" w:hAnsiTheme="majorHAnsi" w:cstheme="majorHAnsi"/>
            <w:lang w:val="en-CA"/>
            <w:rPrChange w:id="726" w:author="Jeff Norrie" w:date="2018-10-30T22:42:00Z">
              <w:rPr>
                <w:rFonts w:ascii="Cambria" w:hAnsi="Cambria" w:cs="Cambria"/>
                <w:sz w:val="18"/>
                <w:szCs w:val="18"/>
                <w:lang w:val="en-CA"/>
              </w:rPr>
            </w:rPrChange>
          </w:rPr>
          <w:t xml:space="preserve"> of plant growth and development. JPGR </w:t>
        </w:r>
        <w:r w:rsidRPr="00FB7D97">
          <w:rPr>
            <w:rFonts w:asciiTheme="majorHAnsi" w:hAnsiTheme="majorHAnsi" w:cstheme="majorHAnsi"/>
            <w:i/>
            <w:iCs/>
            <w:lang w:val="en-CA"/>
            <w:rPrChange w:id="727" w:author="Jeff Norrie" w:date="2018-10-30T22:42:00Z">
              <w:rPr>
                <w:rFonts w:ascii="Cambria,Italic" w:hAnsi="Cambria,Italic" w:cs="Cambria,Italic"/>
                <w:i/>
                <w:iCs/>
                <w:sz w:val="18"/>
                <w:szCs w:val="18"/>
                <w:lang w:val="en-CA"/>
              </w:rPr>
            </w:rPrChange>
          </w:rPr>
          <w:t>28</w:t>
        </w:r>
      </w:ins>
    </w:p>
    <w:p w14:paraId="061FBE31" w14:textId="77777777" w:rsidR="00FB7D97" w:rsidRPr="00FB7D97" w:rsidRDefault="00FB7D97">
      <w:pPr>
        <w:autoSpaceDE w:val="0"/>
        <w:autoSpaceDN w:val="0"/>
        <w:adjustRightInd w:val="0"/>
        <w:spacing w:before="120" w:after="120" w:line="360" w:lineRule="auto"/>
        <w:rPr>
          <w:ins w:id="728" w:author="Jeff Norrie" w:date="2018-10-30T22:42:00Z"/>
          <w:rFonts w:asciiTheme="majorHAnsi" w:hAnsiTheme="majorHAnsi" w:cstheme="majorHAnsi"/>
          <w:lang w:val="en-CA"/>
          <w:rPrChange w:id="729" w:author="Jeff Norrie" w:date="2018-10-30T22:42:00Z">
            <w:rPr>
              <w:ins w:id="730" w:author="Jeff Norrie" w:date="2018-10-30T22:42:00Z"/>
              <w:rFonts w:ascii="Cambria" w:hAnsi="Cambria" w:cs="Cambria"/>
              <w:sz w:val="18"/>
              <w:szCs w:val="18"/>
              <w:lang w:val="en-CA"/>
            </w:rPr>
          </w:rPrChange>
        </w:rPr>
        <w:pPrChange w:id="731" w:author="Jeff Norrie" w:date="2018-10-30T22:45:00Z">
          <w:pPr>
            <w:autoSpaceDE w:val="0"/>
            <w:autoSpaceDN w:val="0"/>
            <w:adjustRightInd w:val="0"/>
            <w:spacing w:after="0"/>
          </w:pPr>
        </w:pPrChange>
      </w:pPr>
      <w:ins w:id="732" w:author="Jeff Norrie" w:date="2018-10-30T22:42:00Z">
        <w:r w:rsidRPr="00FB7D97">
          <w:rPr>
            <w:rFonts w:asciiTheme="majorHAnsi" w:hAnsiTheme="majorHAnsi" w:cstheme="majorHAnsi"/>
            <w:lang w:val="en-CA"/>
            <w:rPrChange w:id="733"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734" w:author="Jeff Norrie" w:date="2018-10-30T22:42:00Z">
              <w:rPr>
                <w:rFonts w:ascii="Cambria,Italic" w:hAnsi="Cambria,Italic" w:cs="Cambria,Italic"/>
                <w:i/>
                <w:iCs/>
                <w:sz w:val="18"/>
                <w:szCs w:val="18"/>
                <w:lang w:val="en-CA"/>
              </w:rPr>
            </w:rPrChange>
          </w:rPr>
          <w:t>4</w:t>
        </w:r>
        <w:r w:rsidRPr="00FB7D97">
          <w:rPr>
            <w:rFonts w:asciiTheme="majorHAnsi" w:hAnsiTheme="majorHAnsi" w:cstheme="majorHAnsi"/>
            <w:lang w:val="en-CA"/>
            <w:rPrChange w:id="735" w:author="Jeff Norrie" w:date="2018-10-30T22:42:00Z">
              <w:rPr>
                <w:rFonts w:ascii="Cambria" w:hAnsi="Cambria" w:cs="Cambria"/>
                <w:sz w:val="18"/>
                <w:szCs w:val="18"/>
                <w:lang w:val="en-CA"/>
              </w:rPr>
            </w:rPrChange>
          </w:rPr>
          <w:t>), 386–399.</w:t>
        </w:r>
      </w:ins>
    </w:p>
    <w:p w14:paraId="71CDF723" w14:textId="128A9C94" w:rsidR="00FB7D97" w:rsidRPr="00FB7D97" w:rsidRDefault="00FB7D97">
      <w:pPr>
        <w:autoSpaceDE w:val="0"/>
        <w:autoSpaceDN w:val="0"/>
        <w:adjustRightInd w:val="0"/>
        <w:spacing w:before="120" w:after="120" w:line="360" w:lineRule="auto"/>
        <w:rPr>
          <w:ins w:id="736" w:author="Jeff Norrie" w:date="2018-10-30T22:42:00Z"/>
          <w:rFonts w:asciiTheme="majorHAnsi" w:hAnsiTheme="majorHAnsi" w:cstheme="majorHAnsi"/>
          <w:lang w:val="en-CA"/>
          <w:rPrChange w:id="737" w:author="Jeff Norrie" w:date="2018-10-30T22:42:00Z">
            <w:rPr>
              <w:ins w:id="738" w:author="Jeff Norrie" w:date="2018-10-30T22:42:00Z"/>
              <w:rFonts w:ascii="Cambria" w:hAnsi="Cambria" w:cs="Cambria"/>
              <w:sz w:val="18"/>
              <w:szCs w:val="18"/>
              <w:lang w:val="en-CA"/>
            </w:rPr>
          </w:rPrChange>
        </w:rPr>
        <w:pPrChange w:id="739" w:author="Jeff Norrie" w:date="2018-10-30T22:45:00Z">
          <w:pPr>
            <w:autoSpaceDE w:val="0"/>
            <w:autoSpaceDN w:val="0"/>
            <w:adjustRightInd w:val="0"/>
            <w:spacing w:after="0"/>
          </w:pPr>
        </w:pPrChange>
      </w:pPr>
      <w:ins w:id="740" w:author="Jeff Norrie" w:date="2018-10-30T22:42:00Z">
        <w:r w:rsidRPr="00FB7D97">
          <w:rPr>
            <w:rFonts w:asciiTheme="majorHAnsi" w:hAnsiTheme="majorHAnsi" w:cstheme="majorHAnsi"/>
            <w:lang w:val="en-CA"/>
            <w:rPrChange w:id="741" w:author="Jeff Norrie" w:date="2018-10-30T22:42:00Z">
              <w:rPr>
                <w:rFonts w:ascii="Cambria" w:hAnsi="Cambria" w:cs="Cambria"/>
                <w:sz w:val="18"/>
                <w:szCs w:val="18"/>
                <w:lang w:val="en-CA"/>
              </w:rPr>
            </w:rPrChange>
          </w:rPr>
          <w:lastRenderedPageBreak/>
          <w:t xml:space="preserve">Khan, W., </w:t>
        </w:r>
        <w:proofErr w:type="spellStart"/>
        <w:r w:rsidRPr="00FB7D97">
          <w:rPr>
            <w:rFonts w:asciiTheme="majorHAnsi" w:hAnsiTheme="majorHAnsi" w:cstheme="majorHAnsi"/>
            <w:lang w:val="en-CA"/>
            <w:rPrChange w:id="742" w:author="Jeff Norrie" w:date="2018-10-30T22:42:00Z">
              <w:rPr>
                <w:rFonts w:ascii="Cambria" w:hAnsi="Cambria" w:cs="Cambria"/>
                <w:sz w:val="18"/>
                <w:szCs w:val="18"/>
                <w:lang w:val="en-CA"/>
              </w:rPr>
            </w:rPrChange>
          </w:rPr>
          <w:t>Zhai</w:t>
        </w:r>
        <w:proofErr w:type="spellEnd"/>
        <w:r w:rsidRPr="00FB7D97">
          <w:rPr>
            <w:rFonts w:asciiTheme="majorHAnsi" w:hAnsiTheme="majorHAnsi" w:cstheme="majorHAnsi"/>
            <w:lang w:val="en-CA"/>
            <w:rPrChange w:id="743" w:author="Jeff Norrie" w:date="2018-10-30T22:42:00Z">
              <w:rPr>
                <w:rFonts w:ascii="Cambria" w:hAnsi="Cambria" w:cs="Cambria"/>
                <w:sz w:val="18"/>
                <w:szCs w:val="18"/>
                <w:lang w:val="en-CA"/>
              </w:rPr>
            </w:rPrChange>
          </w:rPr>
          <w:t xml:space="preserve">, R., </w:t>
        </w:r>
        <w:proofErr w:type="spellStart"/>
        <w:r w:rsidRPr="00FB7D97">
          <w:rPr>
            <w:rFonts w:asciiTheme="majorHAnsi" w:hAnsiTheme="majorHAnsi" w:cstheme="majorHAnsi"/>
            <w:lang w:val="en-CA"/>
            <w:rPrChange w:id="744" w:author="Jeff Norrie" w:date="2018-10-30T22:42:00Z">
              <w:rPr>
                <w:rFonts w:ascii="Cambria" w:hAnsi="Cambria" w:cs="Cambria"/>
                <w:sz w:val="18"/>
                <w:szCs w:val="18"/>
                <w:lang w:val="en-CA"/>
              </w:rPr>
            </w:rPrChange>
          </w:rPr>
          <w:t>Souleimanov</w:t>
        </w:r>
        <w:proofErr w:type="spellEnd"/>
        <w:r w:rsidRPr="00FB7D97">
          <w:rPr>
            <w:rFonts w:asciiTheme="majorHAnsi" w:hAnsiTheme="majorHAnsi" w:cstheme="majorHAnsi"/>
            <w:lang w:val="en-CA"/>
            <w:rPrChange w:id="745" w:author="Jeff Norrie" w:date="2018-10-30T22:42:00Z">
              <w:rPr>
                <w:rFonts w:ascii="Cambria" w:hAnsi="Cambria" w:cs="Cambria"/>
                <w:sz w:val="18"/>
                <w:szCs w:val="18"/>
                <w:lang w:val="en-CA"/>
              </w:rPr>
            </w:rPrChange>
          </w:rPr>
          <w:t xml:space="preserve">, A., Critchley, A.T., Smith, D.L., and </w:t>
        </w:r>
        <w:proofErr w:type="spellStart"/>
        <w:r w:rsidRPr="00FB7D97">
          <w:rPr>
            <w:rFonts w:asciiTheme="majorHAnsi" w:hAnsiTheme="majorHAnsi" w:cstheme="majorHAnsi"/>
            <w:lang w:val="en-CA"/>
            <w:rPrChange w:id="746" w:author="Jeff Norrie" w:date="2018-10-30T22:42:00Z">
              <w:rPr>
                <w:rFonts w:ascii="Cambria" w:hAnsi="Cambria" w:cs="Cambria"/>
                <w:sz w:val="18"/>
                <w:szCs w:val="18"/>
                <w:lang w:val="en-CA"/>
              </w:rPr>
            </w:rPrChange>
          </w:rPr>
          <w:t>Prithiviraj</w:t>
        </w:r>
        <w:proofErr w:type="spellEnd"/>
        <w:r w:rsidRPr="00FB7D97">
          <w:rPr>
            <w:rFonts w:asciiTheme="majorHAnsi" w:hAnsiTheme="majorHAnsi" w:cstheme="majorHAnsi"/>
            <w:lang w:val="en-CA"/>
            <w:rPrChange w:id="747" w:author="Jeff Norrie" w:date="2018-10-30T22:42:00Z">
              <w:rPr>
                <w:rFonts w:ascii="Cambria" w:hAnsi="Cambria" w:cs="Cambria"/>
                <w:sz w:val="18"/>
                <w:szCs w:val="18"/>
                <w:lang w:val="en-CA"/>
              </w:rPr>
            </w:rPrChange>
          </w:rPr>
          <w:t>, B. (2012). Commercial extract of</w:t>
        </w:r>
      </w:ins>
      <w:ins w:id="748" w:author="Jeff Norrie" w:date="2018-10-30T22:48:00Z">
        <w:r w:rsidR="00C94672">
          <w:rPr>
            <w:rFonts w:asciiTheme="majorHAnsi" w:hAnsiTheme="majorHAnsi" w:cstheme="majorHAnsi"/>
            <w:lang w:val="en-CA"/>
          </w:rPr>
          <w:t xml:space="preserve"> </w:t>
        </w:r>
      </w:ins>
      <w:proofErr w:type="spellStart"/>
      <w:ins w:id="749" w:author="Jeff Norrie" w:date="2018-10-30T22:42:00Z">
        <w:r w:rsidRPr="00FB7D97">
          <w:rPr>
            <w:rFonts w:asciiTheme="majorHAnsi" w:hAnsiTheme="majorHAnsi" w:cstheme="majorHAnsi"/>
            <w:i/>
            <w:iCs/>
            <w:lang w:val="en-CA"/>
            <w:rPrChange w:id="750"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751" w:author="Jeff Norrie" w:date="2018-10-30T22:42:00Z">
              <w:rPr>
                <w:rFonts w:ascii="Cambria,Italic" w:hAnsi="Cambria,Italic" w:cs="Cambria,Italic"/>
                <w:i/>
                <w:iCs/>
                <w:sz w:val="18"/>
                <w:szCs w:val="18"/>
                <w:lang w:val="en-CA"/>
              </w:rPr>
            </w:rPrChange>
          </w:rPr>
          <w:t xml:space="preserve"> nodosum </w:t>
        </w:r>
        <w:r w:rsidRPr="00FB7D97">
          <w:rPr>
            <w:rFonts w:asciiTheme="majorHAnsi" w:hAnsiTheme="majorHAnsi" w:cstheme="majorHAnsi"/>
            <w:lang w:val="en-CA"/>
            <w:rPrChange w:id="752" w:author="Jeff Norrie" w:date="2018-10-30T22:42:00Z">
              <w:rPr>
                <w:rFonts w:ascii="Cambria" w:hAnsi="Cambria" w:cs="Cambria"/>
                <w:sz w:val="18"/>
                <w:szCs w:val="18"/>
                <w:lang w:val="en-CA"/>
              </w:rPr>
            </w:rPrChange>
          </w:rPr>
          <w:t xml:space="preserve">improves root colonization of alfalfa by its bacterial symbiont </w:t>
        </w:r>
        <w:proofErr w:type="spellStart"/>
        <w:r w:rsidRPr="00FB7D97">
          <w:rPr>
            <w:rFonts w:asciiTheme="majorHAnsi" w:hAnsiTheme="majorHAnsi" w:cstheme="majorHAnsi"/>
            <w:i/>
            <w:iCs/>
            <w:lang w:val="en-CA"/>
            <w:rPrChange w:id="753" w:author="Jeff Norrie" w:date="2018-10-30T22:42:00Z">
              <w:rPr>
                <w:rFonts w:ascii="Cambria,Italic" w:hAnsi="Cambria,Italic" w:cs="Cambria,Italic"/>
                <w:i/>
                <w:iCs/>
                <w:sz w:val="18"/>
                <w:szCs w:val="18"/>
                <w:lang w:val="en-CA"/>
              </w:rPr>
            </w:rPrChange>
          </w:rPr>
          <w:t>Sinorhizobium</w:t>
        </w:r>
        <w:proofErr w:type="spellEnd"/>
        <w:r w:rsidRPr="00FB7D97">
          <w:rPr>
            <w:rFonts w:asciiTheme="majorHAnsi" w:hAnsiTheme="majorHAnsi" w:cstheme="majorHAnsi"/>
            <w:i/>
            <w:iCs/>
            <w:lang w:val="en-CA"/>
            <w:rPrChange w:id="754" w:author="Jeff Norrie" w:date="2018-10-30T22:42:00Z">
              <w:rPr>
                <w:rFonts w:ascii="Cambria,Italic" w:hAnsi="Cambria,Italic" w:cs="Cambria,Italic"/>
                <w:i/>
                <w:iCs/>
                <w:sz w:val="18"/>
                <w:szCs w:val="18"/>
                <w:lang w:val="en-CA"/>
              </w:rPr>
            </w:rPrChange>
          </w:rPr>
          <w:t xml:space="preserve"> </w:t>
        </w:r>
        <w:proofErr w:type="spellStart"/>
        <w:r w:rsidRPr="00FB7D97">
          <w:rPr>
            <w:rFonts w:asciiTheme="majorHAnsi" w:hAnsiTheme="majorHAnsi" w:cstheme="majorHAnsi"/>
            <w:i/>
            <w:iCs/>
            <w:lang w:val="en-CA"/>
            <w:rPrChange w:id="755" w:author="Jeff Norrie" w:date="2018-10-30T22:42:00Z">
              <w:rPr>
                <w:rFonts w:ascii="Cambria,Italic" w:hAnsi="Cambria,Italic" w:cs="Cambria,Italic"/>
                <w:i/>
                <w:iCs/>
                <w:sz w:val="18"/>
                <w:szCs w:val="18"/>
                <w:lang w:val="en-CA"/>
              </w:rPr>
            </w:rPrChange>
          </w:rPr>
          <w:t>meliloti</w:t>
        </w:r>
        <w:proofErr w:type="spellEnd"/>
        <w:r w:rsidRPr="00FB7D97">
          <w:rPr>
            <w:rFonts w:asciiTheme="majorHAnsi" w:hAnsiTheme="majorHAnsi" w:cstheme="majorHAnsi"/>
            <w:lang w:val="en-CA"/>
            <w:rPrChange w:id="756" w:author="Jeff Norrie" w:date="2018-10-30T22:42:00Z">
              <w:rPr>
                <w:rFonts w:ascii="Cambria" w:hAnsi="Cambria" w:cs="Cambria"/>
                <w:sz w:val="18"/>
                <w:szCs w:val="18"/>
                <w:lang w:val="en-CA"/>
              </w:rPr>
            </w:rPrChange>
          </w:rPr>
          <w:t>.</w:t>
        </w:r>
      </w:ins>
      <w:ins w:id="757" w:author="Jeff Norrie" w:date="2018-10-30T22:49:00Z">
        <w:r w:rsidR="00C94672">
          <w:rPr>
            <w:rFonts w:asciiTheme="majorHAnsi" w:hAnsiTheme="majorHAnsi" w:cstheme="majorHAnsi"/>
            <w:lang w:val="en-CA"/>
          </w:rPr>
          <w:t xml:space="preserve"> </w:t>
        </w:r>
      </w:ins>
      <w:proofErr w:type="spellStart"/>
      <w:ins w:id="758" w:author="Jeff Norrie" w:date="2018-10-30T22:42:00Z">
        <w:r w:rsidRPr="00FB7D97">
          <w:rPr>
            <w:rFonts w:asciiTheme="majorHAnsi" w:hAnsiTheme="majorHAnsi" w:cstheme="majorHAnsi"/>
            <w:lang w:val="en-CA"/>
            <w:rPrChange w:id="759" w:author="Jeff Norrie" w:date="2018-10-30T22:42:00Z">
              <w:rPr>
                <w:rFonts w:ascii="Cambria" w:hAnsi="Cambria" w:cs="Cambria"/>
                <w:sz w:val="18"/>
                <w:szCs w:val="18"/>
                <w:lang w:val="en-CA"/>
              </w:rPr>
            </w:rPrChange>
          </w:rPr>
          <w:t>Commun</w:t>
        </w:r>
        <w:proofErr w:type="spellEnd"/>
        <w:r w:rsidRPr="00FB7D97">
          <w:rPr>
            <w:rFonts w:asciiTheme="majorHAnsi" w:hAnsiTheme="majorHAnsi" w:cstheme="majorHAnsi"/>
            <w:lang w:val="en-CA"/>
            <w:rPrChange w:id="760" w:author="Jeff Norrie" w:date="2018-10-30T22:42:00Z">
              <w:rPr>
                <w:rFonts w:ascii="Cambria" w:hAnsi="Cambria" w:cs="Cambria"/>
                <w:sz w:val="18"/>
                <w:szCs w:val="18"/>
                <w:lang w:val="en-CA"/>
              </w:rPr>
            </w:rPrChange>
          </w:rPr>
          <w:t xml:space="preserve">. Soil Sci. Plant Anal. </w:t>
        </w:r>
        <w:r w:rsidRPr="00FB7D97">
          <w:rPr>
            <w:rFonts w:asciiTheme="majorHAnsi" w:hAnsiTheme="majorHAnsi" w:cstheme="majorHAnsi"/>
            <w:i/>
            <w:iCs/>
            <w:lang w:val="en-CA"/>
            <w:rPrChange w:id="761" w:author="Jeff Norrie" w:date="2018-10-30T22:42:00Z">
              <w:rPr>
                <w:rFonts w:ascii="Cambria,Italic" w:hAnsi="Cambria,Italic" w:cs="Cambria,Italic"/>
                <w:i/>
                <w:iCs/>
                <w:sz w:val="18"/>
                <w:szCs w:val="18"/>
                <w:lang w:val="en-CA"/>
              </w:rPr>
            </w:rPrChange>
          </w:rPr>
          <w:t xml:space="preserve">43 </w:t>
        </w:r>
        <w:r w:rsidRPr="00FB7D97">
          <w:rPr>
            <w:rFonts w:asciiTheme="majorHAnsi" w:hAnsiTheme="majorHAnsi" w:cstheme="majorHAnsi"/>
            <w:lang w:val="en-CA"/>
            <w:rPrChange w:id="762"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763" w:author="Jeff Norrie" w:date="2018-10-30T22:42:00Z">
              <w:rPr>
                <w:rFonts w:ascii="Cambria,Italic" w:hAnsi="Cambria,Italic" w:cs="Cambria,Italic"/>
                <w:i/>
                <w:iCs/>
                <w:sz w:val="18"/>
                <w:szCs w:val="18"/>
                <w:lang w:val="en-CA"/>
              </w:rPr>
            </w:rPrChange>
          </w:rPr>
          <w:t>18</w:t>
        </w:r>
        <w:r w:rsidRPr="00FB7D97">
          <w:rPr>
            <w:rFonts w:asciiTheme="majorHAnsi" w:hAnsiTheme="majorHAnsi" w:cstheme="majorHAnsi"/>
            <w:lang w:val="en-CA"/>
            <w:rPrChange w:id="764" w:author="Jeff Norrie" w:date="2018-10-30T22:42:00Z">
              <w:rPr>
                <w:rFonts w:ascii="Cambria" w:hAnsi="Cambria" w:cs="Cambria"/>
                <w:sz w:val="18"/>
                <w:szCs w:val="18"/>
                <w:lang w:val="en-CA"/>
              </w:rPr>
            </w:rPrChange>
          </w:rPr>
          <w:t>), 2425–2436 http://dx.doi.org/10.1080/00103624.2012.708079.</w:t>
        </w:r>
      </w:ins>
    </w:p>
    <w:p w14:paraId="006F3C91" w14:textId="2192EA77" w:rsidR="00FB7D97" w:rsidRPr="00A25A66" w:rsidRDefault="00FB7D97">
      <w:pPr>
        <w:autoSpaceDE w:val="0"/>
        <w:autoSpaceDN w:val="0"/>
        <w:adjustRightInd w:val="0"/>
        <w:spacing w:before="120" w:after="120" w:line="360" w:lineRule="auto"/>
        <w:rPr>
          <w:ins w:id="765" w:author="Jeff Norrie" w:date="2018-10-30T22:42:00Z"/>
          <w:rFonts w:asciiTheme="majorHAnsi" w:hAnsiTheme="majorHAnsi" w:cstheme="majorHAnsi"/>
          <w:strike/>
          <w:lang w:val="en-CA"/>
          <w:rPrChange w:id="766" w:author="Bachar Blal" w:date="2018-11-19T12:19:00Z">
            <w:rPr>
              <w:ins w:id="767" w:author="Jeff Norrie" w:date="2018-10-30T22:42:00Z"/>
              <w:rFonts w:ascii="Cambria" w:hAnsi="Cambria" w:cs="Cambria"/>
              <w:sz w:val="18"/>
              <w:szCs w:val="18"/>
              <w:lang w:val="en-CA"/>
            </w:rPr>
          </w:rPrChange>
        </w:rPr>
        <w:pPrChange w:id="768" w:author="Jeff Norrie" w:date="2018-10-30T22:45:00Z">
          <w:pPr>
            <w:autoSpaceDE w:val="0"/>
            <w:autoSpaceDN w:val="0"/>
            <w:adjustRightInd w:val="0"/>
            <w:spacing w:after="0"/>
          </w:pPr>
        </w:pPrChange>
      </w:pPr>
      <w:ins w:id="769" w:author="Jeff Norrie" w:date="2018-10-30T22:42:00Z">
        <w:r w:rsidRPr="00FB7D97">
          <w:rPr>
            <w:rFonts w:asciiTheme="majorHAnsi" w:hAnsiTheme="majorHAnsi" w:cstheme="majorHAnsi"/>
            <w:lang w:val="en-CA"/>
            <w:rPrChange w:id="770" w:author="Jeff Norrie" w:date="2018-10-30T22:42:00Z">
              <w:rPr>
                <w:rFonts w:ascii="Cambria" w:hAnsi="Cambria" w:cs="Cambria"/>
                <w:sz w:val="18"/>
                <w:szCs w:val="18"/>
                <w:lang w:val="en-CA"/>
              </w:rPr>
            </w:rPrChange>
          </w:rPr>
          <w:t xml:space="preserve">Khan, W., </w:t>
        </w:r>
        <w:proofErr w:type="spellStart"/>
        <w:r w:rsidRPr="00FB7D97">
          <w:rPr>
            <w:rFonts w:asciiTheme="majorHAnsi" w:hAnsiTheme="majorHAnsi" w:cstheme="majorHAnsi"/>
            <w:lang w:val="en-CA"/>
            <w:rPrChange w:id="771" w:author="Jeff Norrie" w:date="2018-10-30T22:42:00Z">
              <w:rPr>
                <w:rFonts w:ascii="Cambria" w:hAnsi="Cambria" w:cs="Cambria"/>
                <w:sz w:val="18"/>
                <w:szCs w:val="18"/>
                <w:lang w:val="en-CA"/>
              </w:rPr>
            </w:rPrChange>
          </w:rPr>
          <w:t>Palanisamy</w:t>
        </w:r>
        <w:proofErr w:type="spellEnd"/>
        <w:r w:rsidRPr="00FB7D97">
          <w:rPr>
            <w:rFonts w:asciiTheme="majorHAnsi" w:hAnsiTheme="majorHAnsi" w:cstheme="majorHAnsi"/>
            <w:lang w:val="en-CA"/>
            <w:rPrChange w:id="772" w:author="Jeff Norrie" w:date="2018-10-30T22:42:00Z">
              <w:rPr>
                <w:rFonts w:ascii="Cambria" w:hAnsi="Cambria" w:cs="Cambria"/>
                <w:sz w:val="18"/>
                <w:szCs w:val="18"/>
                <w:lang w:val="en-CA"/>
              </w:rPr>
            </w:rPrChange>
          </w:rPr>
          <w:t xml:space="preserve">, R., Critchley, A.T., Smith, D.L., Papadopoulos, Y., and </w:t>
        </w:r>
        <w:proofErr w:type="spellStart"/>
        <w:r w:rsidRPr="00FB7D97">
          <w:rPr>
            <w:rFonts w:asciiTheme="majorHAnsi" w:hAnsiTheme="majorHAnsi" w:cstheme="majorHAnsi"/>
            <w:lang w:val="en-CA"/>
            <w:rPrChange w:id="773" w:author="Jeff Norrie" w:date="2018-10-30T22:42:00Z">
              <w:rPr>
                <w:rFonts w:ascii="Cambria" w:hAnsi="Cambria" w:cs="Cambria"/>
                <w:sz w:val="18"/>
                <w:szCs w:val="18"/>
                <w:lang w:val="en-CA"/>
              </w:rPr>
            </w:rPrChange>
          </w:rPr>
          <w:t>Prithiviraj</w:t>
        </w:r>
        <w:proofErr w:type="spellEnd"/>
        <w:r w:rsidRPr="00FB7D97">
          <w:rPr>
            <w:rFonts w:asciiTheme="majorHAnsi" w:hAnsiTheme="majorHAnsi" w:cstheme="majorHAnsi"/>
            <w:lang w:val="en-CA"/>
            <w:rPrChange w:id="774" w:author="Jeff Norrie" w:date="2018-10-30T22:42:00Z">
              <w:rPr>
                <w:rFonts w:ascii="Cambria" w:hAnsi="Cambria" w:cs="Cambria"/>
                <w:sz w:val="18"/>
                <w:szCs w:val="18"/>
                <w:lang w:val="en-CA"/>
              </w:rPr>
            </w:rPrChange>
          </w:rPr>
          <w:t xml:space="preserve">, B. (2013). </w:t>
        </w:r>
        <w:proofErr w:type="spellStart"/>
        <w:r w:rsidRPr="00FB7D97">
          <w:rPr>
            <w:rFonts w:asciiTheme="majorHAnsi" w:hAnsiTheme="majorHAnsi" w:cstheme="majorHAnsi"/>
            <w:i/>
            <w:iCs/>
            <w:lang w:val="en-CA"/>
            <w:rPrChange w:id="775" w:author="Jeff Norrie" w:date="2018-10-30T22:42:00Z">
              <w:rPr>
                <w:rFonts w:ascii="Cambria,Italic" w:hAnsi="Cambria,Italic" w:cs="Cambria,Italic"/>
                <w:i/>
                <w:iCs/>
                <w:sz w:val="18"/>
                <w:szCs w:val="18"/>
                <w:lang w:val="en-CA"/>
              </w:rPr>
            </w:rPrChange>
          </w:rPr>
          <w:t>Ascophyllum</w:t>
        </w:r>
      </w:ins>
      <w:proofErr w:type="spellEnd"/>
      <w:ins w:id="776" w:author="Jeff Norrie" w:date="2018-10-30T22:49:00Z">
        <w:r w:rsidR="00C94672">
          <w:rPr>
            <w:rFonts w:asciiTheme="majorHAnsi" w:hAnsiTheme="majorHAnsi" w:cstheme="majorHAnsi"/>
            <w:i/>
            <w:iCs/>
            <w:lang w:val="en-CA"/>
          </w:rPr>
          <w:t xml:space="preserve"> </w:t>
        </w:r>
      </w:ins>
      <w:ins w:id="777" w:author="Jeff Norrie" w:date="2018-10-30T22:42:00Z">
        <w:r w:rsidRPr="00FB7D97">
          <w:rPr>
            <w:rFonts w:asciiTheme="majorHAnsi" w:hAnsiTheme="majorHAnsi" w:cstheme="majorHAnsi"/>
            <w:i/>
            <w:iCs/>
            <w:lang w:val="en-CA"/>
            <w:rPrChange w:id="778" w:author="Jeff Norrie" w:date="2018-10-30T22:42:00Z">
              <w:rPr>
                <w:rFonts w:ascii="Cambria,Italic" w:hAnsi="Cambria,Italic" w:cs="Cambria,Italic"/>
                <w:i/>
                <w:iCs/>
                <w:sz w:val="18"/>
                <w:szCs w:val="18"/>
                <w:lang w:val="en-CA"/>
              </w:rPr>
            </w:rPrChange>
          </w:rPr>
          <w:t xml:space="preserve">nodosum </w:t>
        </w:r>
        <w:r w:rsidRPr="00FB7D97">
          <w:rPr>
            <w:rFonts w:asciiTheme="majorHAnsi" w:hAnsiTheme="majorHAnsi" w:cstheme="majorHAnsi"/>
            <w:lang w:val="en-CA"/>
            <w:rPrChange w:id="779" w:author="Jeff Norrie" w:date="2018-10-30T22:42:00Z">
              <w:rPr>
                <w:rFonts w:ascii="Cambria" w:hAnsi="Cambria" w:cs="Cambria"/>
                <w:sz w:val="18"/>
                <w:szCs w:val="18"/>
                <w:lang w:val="en-CA"/>
              </w:rPr>
            </w:rPrChange>
          </w:rPr>
          <w:t xml:space="preserve">extract and its organic fractions stimulate rhizobium root nodulation and growth of </w:t>
        </w:r>
        <w:r w:rsidRPr="00FB7D97">
          <w:rPr>
            <w:rFonts w:asciiTheme="majorHAnsi" w:hAnsiTheme="majorHAnsi" w:cstheme="majorHAnsi"/>
            <w:i/>
            <w:iCs/>
            <w:lang w:val="en-CA"/>
            <w:rPrChange w:id="780" w:author="Jeff Norrie" w:date="2018-10-30T22:42:00Z">
              <w:rPr>
                <w:rFonts w:ascii="Cambria,Italic" w:hAnsi="Cambria,Italic" w:cs="Cambria,Italic"/>
                <w:i/>
                <w:iCs/>
                <w:sz w:val="18"/>
                <w:szCs w:val="18"/>
                <w:lang w:val="en-CA"/>
              </w:rPr>
            </w:rPrChange>
          </w:rPr>
          <w:t>Medicago sativa</w:t>
        </w:r>
      </w:ins>
      <w:ins w:id="781" w:author="Jeff Norrie" w:date="2018-10-30T22:49:00Z">
        <w:r w:rsidR="00C94672">
          <w:rPr>
            <w:rFonts w:asciiTheme="majorHAnsi" w:hAnsiTheme="majorHAnsi" w:cstheme="majorHAnsi"/>
            <w:i/>
            <w:iCs/>
            <w:lang w:val="en-CA"/>
          </w:rPr>
          <w:t xml:space="preserve"> </w:t>
        </w:r>
      </w:ins>
      <w:ins w:id="782" w:author="Jeff Norrie" w:date="2018-10-30T22:42:00Z">
        <w:r w:rsidRPr="00FB7D97">
          <w:rPr>
            <w:rFonts w:asciiTheme="majorHAnsi" w:hAnsiTheme="majorHAnsi" w:cstheme="majorHAnsi"/>
            <w:lang w:val="en-CA"/>
            <w:rPrChange w:id="783" w:author="Jeff Norrie" w:date="2018-10-30T22:42:00Z">
              <w:rPr>
                <w:rFonts w:ascii="Cambria" w:hAnsi="Cambria" w:cs="Cambria"/>
                <w:sz w:val="18"/>
                <w:szCs w:val="18"/>
                <w:lang w:val="en-CA"/>
              </w:rPr>
            </w:rPrChange>
          </w:rPr>
          <w:t xml:space="preserve">(alfalfa). </w:t>
        </w:r>
        <w:proofErr w:type="spellStart"/>
        <w:r w:rsidRPr="00FB7D97">
          <w:rPr>
            <w:rFonts w:asciiTheme="majorHAnsi" w:hAnsiTheme="majorHAnsi" w:cstheme="majorHAnsi"/>
            <w:lang w:val="en-CA"/>
            <w:rPrChange w:id="784" w:author="Jeff Norrie" w:date="2018-10-30T22:42:00Z">
              <w:rPr>
                <w:rFonts w:ascii="Cambria" w:hAnsi="Cambria" w:cs="Cambria"/>
                <w:sz w:val="18"/>
                <w:szCs w:val="18"/>
                <w:lang w:val="en-CA"/>
              </w:rPr>
            </w:rPrChange>
          </w:rPr>
          <w:t>Commun</w:t>
        </w:r>
        <w:proofErr w:type="spellEnd"/>
        <w:r w:rsidRPr="00FB7D97">
          <w:rPr>
            <w:rFonts w:asciiTheme="majorHAnsi" w:hAnsiTheme="majorHAnsi" w:cstheme="majorHAnsi"/>
            <w:lang w:val="en-CA"/>
            <w:rPrChange w:id="785" w:author="Jeff Norrie" w:date="2018-10-30T22:42:00Z">
              <w:rPr>
                <w:rFonts w:ascii="Cambria" w:hAnsi="Cambria" w:cs="Cambria"/>
                <w:sz w:val="18"/>
                <w:szCs w:val="18"/>
                <w:lang w:val="en-CA"/>
              </w:rPr>
            </w:rPrChange>
          </w:rPr>
          <w:t xml:space="preserve">. Soil Sci. Plant Anal. </w:t>
        </w:r>
        <w:r w:rsidRPr="00FB7D97">
          <w:rPr>
            <w:rFonts w:asciiTheme="majorHAnsi" w:hAnsiTheme="majorHAnsi" w:cstheme="majorHAnsi"/>
            <w:i/>
            <w:iCs/>
            <w:lang w:val="en-CA"/>
            <w:rPrChange w:id="786" w:author="Jeff Norrie" w:date="2018-10-30T22:42:00Z">
              <w:rPr>
                <w:rFonts w:ascii="Cambria,Italic" w:hAnsi="Cambria,Italic" w:cs="Cambria,Italic"/>
                <w:i/>
                <w:iCs/>
                <w:sz w:val="18"/>
                <w:szCs w:val="18"/>
                <w:lang w:val="en-CA"/>
              </w:rPr>
            </w:rPrChange>
          </w:rPr>
          <w:t xml:space="preserve">44 </w:t>
        </w:r>
        <w:r w:rsidRPr="00FB7D97">
          <w:rPr>
            <w:rFonts w:asciiTheme="majorHAnsi" w:hAnsiTheme="majorHAnsi" w:cstheme="majorHAnsi"/>
            <w:lang w:val="en-CA"/>
            <w:rPrChange w:id="787"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788" w:author="Jeff Norrie" w:date="2018-10-30T22:42:00Z">
              <w:rPr>
                <w:rFonts w:ascii="Cambria,Italic" w:hAnsi="Cambria,Italic" w:cs="Cambria,Italic"/>
                <w:i/>
                <w:iCs/>
                <w:sz w:val="18"/>
                <w:szCs w:val="18"/>
                <w:lang w:val="en-CA"/>
              </w:rPr>
            </w:rPrChange>
          </w:rPr>
          <w:t>5</w:t>
        </w:r>
        <w:r w:rsidRPr="00FB7D97">
          <w:rPr>
            <w:rFonts w:asciiTheme="majorHAnsi" w:hAnsiTheme="majorHAnsi" w:cstheme="majorHAnsi"/>
            <w:lang w:val="en-CA"/>
            <w:rPrChange w:id="789" w:author="Jeff Norrie" w:date="2018-10-30T22:42:00Z">
              <w:rPr>
                <w:rFonts w:ascii="Cambria" w:hAnsi="Cambria" w:cs="Cambria"/>
                <w:sz w:val="18"/>
                <w:szCs w:val="18"/>
                <w:lang w:val="en-CA"/>
              </w:rPr>
            </w:rPrChange>
          </w:rPr>
          <w:t xml:space="preserve">), </w:t>
        </w:r>
        <w:r w:rsidRPr="00A25A66">
          <w:rPr>
            <w:rFonts w:asciiTheme="majorHAnsi" w:hAnsiTheme="majorHAnsi" w:cstheme="majorHAnsi"/>
            <w:strike/>
            <w:lang w:val="en-CA"/>
            <w:rPrChange w:id="790" w:author="Bachar Blal" w:date="2018-11-19T12:19:00Z">
              <w:rPr>
                <w:rFonts w:ascii="Cambria" w:hAnsi="Cambria" w:cs="Cambria"/>
                <w:sz w:val="18"/>
                <w:szCs w:val="18"/>
                <w:lang w:val="en-CA"/>
              </w:rPr>
            </w:rPrChange>
          </w:rPr>
          <w:t>900–908 http://dx.doi.org/10.1080/00103624.2012.744032.</w:t>
        </w:r>
      </w:ins>
    </w:p>
    <w:p w14:paraId="4ED26D19" w14:textId="30800020" w:rsidR="00FB7D97" w:rsidRPr="00A25A66" w:rsidRDefault="00FB7D97">
      <w:pPr>
        <w:autoSpaceDE w:val="0"/>
        <w:autoSpaceDN w:val="0"/>
        <w:adjustRightInd w:val="0"/>
        <w:spacing w:before="120" w:after="120" w:line="360" w:lineRule="auto"/>
        <w:rPr>
          <w:ins w:id="791" w:author="Jeff Norrie" w:date="2018-10-30T22:42:00Z"/>
          <w:rFonts w:asciiTheme="majorHAnsi" w:hAnsiTheme="majorHAnsi" w:cstheme="majorHAnsi"/>
          <w:strike/>
          <w:lang w:val="en-CA"/>
          <w:rPrChange w:id="792" w:author="Bachar Blal" w:date="2018-11-19T12:19:00Z">
            <w:rPr>
              <w:ins w:id="793" w:author="Jeff Norrie" w:date="2018-10-30T22:42:00Z"/>
              <w:rFonts w:ascii="Cambria" w:hAnsi="Cambria" w:cs="Cambria"/>
              <w:sz w:val="18"/>
              <w:szCs w:val="18"/>
              <w:lang w:val="en-CA"/>
            </w:rPr>
          </w:rPrChange>
        </w:rPr>
        <w:pPrChange w:id="794" w:author="Jeff Norrie" w:date="2018-10-30T22:45:00Z">
          <w:pPr>
            <w:autoSpaceDE w:val="0"/>
            <w:autoSpaceDN w:val="0"/>
            <w:adjustRightInd w:val="0"/>
            <w:spacing w:after="0"/>
          </w:pPr>
        </w:pPrChange>
      </w:pPr>
      <w:proofErr w:type="spellStart"/>
      <w:ins w:id="795" w:author="Jeff Norrie" w:date="2018-10-30T22:42:00Z">
        <w:r w:rsidRPr="00A25A66">
          <w:rPr>
            <w:rFonts w:asciiTheme="majorHAnsi" w:hAnsiTheme="majorHAnsi" w:cstheme="majorHAnsi"/>
            <w:strike/>
            <w:lang w:val="en-CA"/>
            <w:rPrChange w:id="796" w:author="Bachar Blal" w:date="2018-11-19T12:19:00Z">
              <w:rPr>
                <w:rFonts w:ascii="Cambria" w:hAnsi="Cambria" w:cs="Cambria"/>
                <w:sz w:val="18"/>
                <w:szCs w:val="18"/>
                <w:lang w:val="en-CA"/>
              </w:rPr>
            </w:rPrChange>
          </w:rPr>
          <w:t>Liegeois</w:t>
        </w:r>
        <w:proofErr w:type="spellEnd"/>
        <w:r w:rsidRPr="00A25A66">
          <w:rPr>
            <w:rFonts w:asciiTheme="majorHAnsi" w:hAnsiTheme="majorHAnsi" w:cstheme="majorHAnsi"/>
            <w:strike/>
            <w:lang w:val="en-CA"/>
            <w:rPrChange w:id="797" w:author="Bachar Blal" w:date="2018-11-19T12:19:00Z">
              <w:rPr>
                <w:rFonts w:ascii="Cambria" w:hAnsi="Cambria" w:cs="Cambria"/>
                <w:sz w:val="18"/>
                <w:szCs w:val="18"/>
                <w:lang w:val="en-CA"/>
              </w:rPr>
            </w:rPrChange>
          </w:rPr>
          <w:t xml:space="preserve">, E. (2015). Feedback on plant </w:t>
        </w:r>
        <w:proofErr w:type="spellStart"/>
        <w:r w:rsidRPr="00A25A66">
          <w:rPr>
            <w:rFonts w:asciiTheme="majorHAnsi" w:hAnsiTheme="majorHAnsi" w:cstheme="majorHAnsi"/>
            <w:strike/>
            <w:lang w:val="en-CA"/>
            <w:rPrChange w:id="798" w:author="Bachar Blal" w:date="2018-11-19T12:19:00Z">
              <w:rPr>
                <w:rFonts w:ascii="Cambria" w:hAnsi="Cambria" w:cs="Cambria"/>
                <w:sz w:val="18"/>
                <w:szCs w:val="18"/>
                <w:lang w:val="en-CA"/>
              </w:rPr>
            </w:rPrChange>
          </w:rPr>
          <w:t>biostimulant</w:t>
        </w:r>
        <w:proofErr w:type="spellEnd"/>
        <w:r w:rsidRPr="00A25A66">
          <w:rPr>
            <w:rFonts w:asciiTheme="majorHAnsi" w:hAnsiTheme="majorHAnsi" w:cstheme="majorHAnsi"/>
            <w:strike/>
            <w:lang w:val="en-CA"/>
            <w:rPrChange w:id="799" w:author="Bachar Blal" w:date="2018-11-19T12:19:00Z">
              <w:rPr>
                <w:rFonts w:ascii="Cambria" w:hAnsi="Cambria" w:cs="Cambria"/>
                <w:sz w:val="18"/>
                <w:szCs w:val="18"/>
                <w:lang w:val="en-CA"/>
              </w:rPr>
            </w:rPrChange>
          </w:rPr>
          <w:t xml:space="preserve"> regulation at EU level. Paper presented at: Informa</w:t>
        </w:r>
      </w:ins>
      <w:ins w:id="800" w:author="Jeff Norrie" w:date="2018-10-30T22:49:00Z">
        <w:r w:rsidR="00C94672" w:rsidRPr="00A25A66">
          <w:rPr>
            <w:rFonts w:asciiTheme="majorHAnsi" w:hAnsiTheme="majorHAnsi" w:cstheme="majorHAnsi"/>
            <w:strike/>
            <w:lang w:val="en-CA"/>
            <w:rPrChange w:id="801" w:author="Bachar Blal" w:date="2018-11-19T12:19:00Z">
              <w:rPr>
                <w:rFonts w:asciiTheme="majorHAnsi" w:hAnsiTheme="majorHAnsi" w:cstheme="majorHAnsi"/>
                <w:lang w:val="en-CA"/>
              </w:rPr>
            </w:rPrChange>
          </w:rPr>
          <w:t xml:space="preserve"> </w:t>
        </w:r>
      </w:ins>
      <w:proofErr w:type="spellStart"/>
      <w:ins w:id="802" w:author="Jeff Norrie" w:date="2018-10-30T22:42:00Z">
        <w:r w:rsidRPr="00A25A66">
          <w:rPr>
            <w:rFonts w:asciiTheme="majorHAnsi" w:hAnsiTheme="majorHAnsi" w:cstheme="majorHAnsi"/>
            <w:strike/>
            <w:lang w:val="en-CA"/>
            <w:rPrChange w:id="803" w:author="Bachar Blal" w:date="2018-11-19T12:19:00Z">
              <w:rPr>
                <w:rFonts w:ascii="Cambria" w:hAnsi="Cambria" w:cs="Cambria"/>
                <w:sz w:val="18"/>
                <w:szCs w:val="18"/>
                <w:lang w:val="en-CA"/>
              </w:rPr>
            </w:rPrChange>
          </w:rPr>
          <w:t>Biostimulant</w:t>
        </w:r>
        <w:proofErr w:type="spellEnd"/>
        <w:r w:rsidRPr="00A25A66">
          <w:rPr>
            <w:rFonts w:asciiTheme="majorHAnsi" w:hAnsiTheme="majorHAnsi" w:cstheme="majorHAnsi"/>
            <w:strike/>
            <w:lang w:val="en-CA"/>
            <w:rPrChange w:id="804" w:author="Bachar Blal" w:date="2018-11-19T12:19:00Z">
              <w:rPr>
                <w:rFonts w:ascii="Cambria" w:hAnsi="Cambria" w:cs="Cambria"/>
                <w:sz w:val="18"/>
                <w:szCs w:val="18"/>
                <w:lang w:val="en-CA"/>
              </w:rPr>
            </w:rPrChange>
          </w:rPr>
          <w:t xml:space="preserve"> Conference (Brussels, Belgium).</w:t>
        </w:r>
      </w:ins>
    </w:p>
    <w:p w14:paraId="77B459B0" w14:textId="6EA28025" w:rsidR="00FB7D97" w:rsidRPr="00FB7D97" w:rsidRDefault="00FB7D97">
      <w:pPr>
        <w:autoSpaceDE w:val="0"/>
        <w:autoSpaceDN w:val="0"/>
        <w:adjustRightInd w:val="0"/>
        <w:spacing w:before="120" w:after="120" w:line="360" w:lineRule="auto"/>
        <w:rPr>
          <w:ins w:id="805" w:author="Jeff Norrie" w:date="2018-10-30T22:42:00Z"/>
          <w:rFonts w:asciiTheme="majorHAnsi" w:hAnsiTheme="majorHAnsi" w:cstheme="majorHAnsi"/>
          <w:lang w:val="en-CA"/>
          <w:rPrChange w:id="806" w:author="Jeff Norrie" w:date="2018-10-30T22:42:00Z">
            <w:rPr>
              <w:ins w:id="807" w:author="Jeff Norrie" w:date="2018-10-30T22:42:00Z"/>
              <w:rFonts w:ascii="Cambria" w:hAnsi="Cambria" w:cs="Cambria"/>
              <w:sz w:val="18"/>
              <w:szCs w:val="18"/>
              <w:lang w:val="en-CA"/>
            </w:rPr>
          </w:rPrChange>
        </w:rPr>
        <w:pPrChange w:id="808" w:author="Jeff Norrie" w:date="2018-10-30T22:45:00Z">
          <w:pPr>
            <w:autoSpaceDE w:val="0"/>
            <w:autoSpaceDN w:val="0"/>
            <w:adjustRightInd w:val="0"/>
            <w:spacing w:after="0"/>
          </w:pPr>
        </w:pPrChange>
      </w:pPr>
      <w:proofErr w:type="spellStart"/>
      <w:ins w:id="809" w:author="Jeff Norrie" w:date="2018-10-30T22:42:00Z">
        <w:r w:rsidRPr="00FB7D97">
          <w:rPr>
            <w:rFonts w:asciiTheme="majorHAnsi" w:hAnsiTheme="majorHAnsi" w:cstheme="majorHAnsi"/>
            <w:lang w:val="en-CA"/>
            <w:rPrChange w:id="810" w:author="Jeff Norrie" w:date="2018-10-30T22:42:00Z">
              <w:rPr>
                <w:rFonts w:ascii="Cambria" w:hAnsi="Cambria" w:cs="Cambria"/>
                <w:sz w:val="18"/>
                <w:szCs w:val="18"/>
                <w:lang w:val="en-CA"/>
              </w:rPr>
            </w:rPrChange>
          </w:rPr>
          <w:t>Lizzi</w:t>
        </w:r>
        <w:proofErr w:type="spellEnd"/>
        <w:r w:rsidRPr="00FB7D97">
          <w:rPr>
            <w:rFonts w:asciiTheme="majorHAnsi" w:hAnsiTheme="majorHAnsi" w:cstheme="majorHAnsi"/>
            <w:lang w:val="en-CA"/>
            <w:rPrChange w:id="811" w:author="Jeff Norrie" w:date="2018-10-30T22:42:00Z">
              <w:rPr>
                <w:rFonts w:ascii="Cambria" w:hAnsi="Cambria" w:cs="Cambria"/>
                <w:sz w:val="18"/>
                <w:szCs w:val="18"/>
                <w:lang w:val="en-CA"/>
              </w:rPr>
            </w:rPrChange>
          </w:rPr>
          <w:t xml:space="preserve">, Y., Coulomb, C., </w:t>
        </w:r>
        <w:proofErr w:type="spellStart"/>
        <w:r w:rsidRPr="00FB7D97">
          <w:rPr>
            <w:rFonts w:asciiTheme="majorHAnsi" w:hAnsiTheme="majorHAnsi" w:cstheme="majorHAnsi"/>
            <w:lang w:val="en-CA"/>
            <w:rPrChange w:id="812" w:author="Jeff Norrie" w:date="2018-10-30T22:42:00Z">
              <w:rPr>
                <w:rFonts w:ascii="Cambria" w:hAnsi="Cambria" w:cs="Cambria"/>
                <w:sz w:val="18"/>
                <w:szCs w:val="18"/>
                <w:lang w:val="en-CA"/>
              </w:rPr>
            </w:rPrChange>
          </w:rPr>
          <w:t>Polian</w:t>
        </w:r>
        <w:proofErr w:type="spellEnd"/>
        <w:r w:rsidRPr="00FB7D97">
          <w:rPr>
            <w:rFonts w:asciiTheme="majorHAnsi" w:hAnsiTheme="majorHAnsi" w:cstheme="majorHAnsi"/>
            <w:lang w:val="en-CA"/>
            <w:rPrChange w:id="813" w:author="Jeff Norrie" w:date="2018-10-30T22:42:00Z">
              <w:rPr>
                <w:rFonts w:ascii="Cambria" w:hAnsi="Cambria" w:cs="Cambria"/>
                <w:sz w:val="18"/>
                <w:szCs w:val="18"/>
                <w:lang w:val="en-CA"/>
              </w:rPr>
            </w:rPrChange>
          </w:rPr>
          <w:t xml:space="preserve">, C., Coulomb, P.J., and Coulomb, P.O. (1998). Seaweed and mildew: what </w:t>
        </w:r>
        <w:proofErr w:type="gramStart"/>
        <w:r w:rsidRPr="00FB7D97">
          <w:rPr>
            <w:rFonts w:asciiTheme="majorHAnsi" w:hAnsiTheme="majorHAnsi" w:cstheme="majorHAnsi"/>
            <w:lang w:val="en-CA"/>
            <w:rPrChange w:id="814" w:author="Jeff Norrie" w:date="2018-10-30T22:42:00Z">
              <w:rPr>
                <w:rFonts w:ascii="Cambria" w:hAnsi="Cambria" w:cs="Cambria"/>
                <w:sz w:val="18"/>
                <w:szCs w:val="18"/>
                <w:lang w:val="en-CA"/>
              </w:rPr>
            </w:rPrChange>
          </w:rPr>
          <w:t>does</w:t>
        </w:r>
        <w:proofErr w:type="gramEnd"/>
        <w:r w:rsidRPr="00FB7D97">
          <w:rPr>
            <w:rFonts w:asciiTheme="majorHAnsi" w:hAnsiTheme="majorHAnsi" w:cstheme="majorHAnsi"/>
            <w:lang w:val="en-CA"/>
            <w:rPrChange w:id="815" w:author="Jeff Norrie" w:date="2018-10-30T22:42:00Z">
              <w:rPr>
                <w:rFonts w:ascii="Cambria" w:hAnsi="Cambria" w:cs="Cambria"/>
                <w:sz w:val="18"/>
                <w:szCs w:val="18"/>
                <w:lang w:val="en-CA"/>
              </w:rPr>
            </w:rPrChange>
          </w:rPr>
          <w:t xml:space="preserve"> the</w:t>
        </w:r>
      </w:ins>
      <w:ins w:id="816" w:author="Jeff Norrie" w:date="2018-10-30T22:49:00Z">
        <w:r w:rsidR="00C94672">
          <w:rPr>
            <w:rFonts w:asciiTheme="majorHAnsi" w:hAnsiTheme="majorHAnsi" w:cstheme="majorHAnsi"/>
            <w:lang w:val="en-CA"/>
          </w:rPr>
          <w:t xml:space="preserve"> </w:t>
        </w:r>
      </w:ins>
      <w:ins w:id="817" w:author="Jeff Norrie" w:date="2018-10-30T22:42:00Z">
        <w:r w:rsidRPr="00FB7D97">
          <w:rPr>
            <w:rFonts w:asciiTheme="majorHAnsi" w:hAnsiTheme="majorHAnsi" w:cstheme="majorHAnsi"/>
            <w:lang w:val="en-CA"/>
            <w:rPrChange w:id="818" w:author="Jeff Norrie" w:date="2018-10-30T22:42:00Z">
              <w:rPr>
                <w:rFonts w:ascii="Cambria" w:hAnsi="Cambria" w:cs="Cambria"/>
                <w:sz w:val="18"/>
                <w:szCs w:val="18"/>
                <w:lang w:val="en-CA"/>
              </w:rPr>
            </w:rPrChange>
          </w:rPr>
          <w:t xml:space="preserve">future hold? Encouraging laboratory results. </w:t>
        </w:r>
        <w:proofErr w:type="spellStart"/>
        <w:r w:rsidRPr="00FB7D97">
          <w:rPr>
            <w:rFonts w:asciiTheme="majorHAnsi" w:hAnsiTheme="majorHAnsi" w:cstheme="majorHAnsi"/>
            <w:lang w:val="en-CA"/>
            <w:rPrChange w:id="819" w:author="Jeff Norrie" w:date="2018-10-30T22:42:00Z">
              <w:rPr>
                <w:rFonts w:ascii="Cambria" w:hAnsi="Cambria" w:cs="Cambria"/>
                <w:sz w:val="18"/>
                <w:szCs w:val="18"/>
                <w:lang w:val="en-CA"/>
              </w:rPr>
            </w:rPrChange>
          </w:rPr>
          <w:t>Phytoma</w:t>
        </w:r>
        <w:proofErr w:type="spellEnd"/>
        <w:r w:rsidRPr="00FB7D97">
          <w:rPr>
            <w:rFonts w:asciiTheme="majorHAnsi" w:hAnsiTheme="majorHAnsi" w:cstheme="majorHAnsi"/>
            <w:lang w:val="en-CA"/>
            <w:rPrChange w:id="820" w:author="Jeff Norrie" w:date="2018-10-30T22:42:00Z">
              <w:rPr>
                <w:rFonts w:ascii="Cambria" w:hAnsi="Cambria" w:cs="Cambria"/>
                <w:sz w:val="18"/>
                <w:szCs w:val="18"/>
                <w:lang w:val="en-CA"/>
              </w:rPr>
            </w:rPrChange>
          </w:rPr>
          <w:t xml:space="preserve"> </w:t>
        </w:r>
        <w:r w:rsidRPr="00FB7D97">
          <w:rPr>
            <w:rFonts w:asciiTheme="majorHAnsi" w:hAnsiTheme="majorHAnsi" w:cstheme="majorHAnsi"/>
            <w:i/>
            <w:iCs/>
            <w:lang w:val="en-CA"/>
            <w:rPrChange w:id="821" w:author="Jeff Norrie" w:date="2018-10-30T22:42:00Z">
              <w:rPr>
                <w:rFonts w:ascii="Cambria,Italic" w:hAnsi="Cambria,Italic" w:cs="Cambria,Italic"/>
                <w:i/>
                <w:iCs/>
                <w:sz w:val="18"/>
                <w:szCs w:val="18"/>
                <w:lang w:val="en-CA"/>
              </w:rPr>
            </w:rPrChange>
          </w:rPr>
          <w:t>508</w:t>
        </w:r>
        <w:r w:rsidRPr="00FB7D97">
          <w:rPr>
            <w:rFonts w:asciiTheme="majorHAnsi" w:hAnsiTheme="majorHAnsi" w:cstheme="majorHAnsi"/>
            <w:lang w:val="en-CA"/>
            <w:rPrChange w:id="822" w:author="Jeff Norrie" w:date="2018-10-30T22:42:00Z">
              <w:rPr>
                <w:rFonts w:ascii="Cambria" w:hAnsi="Cambria" w:cs="Cambria"/>
                <w:sz w:val="18"/>
                <w:szCs w:val="18"/>
                <w:lang w:val="en-CA"/>
              </w:rPr>
            </w:rPrChange>
          </w:rPr>
          <w:t>, 29–30.</w:t>
        </w:r>
      </w:ins>
    </w:p>
    <w:p w14:paraId="58680969" w14:textId="74A8D16A" w:rsidR="00FB7D97" w:rsidRPr="00FB7D97" w:rsidRDefault="00FB7D97">
      <w:pPr>
        <w:autoSpaceDE w:val="0"/>
        <w:autoSpaceDN w:val="0"/>
        <w:adjustRightInd w:val="0"/>
        <w:spacing w:before="120" w:after="120" w:line="360" w:lineRule="auto"/>
        <w:rPr>
          <w:ins w:id="823" w:author="Jeff Norrie" w:date="2018-10-30T22:42:00Z"/>
          <w:rFonts w:asciiTheme="majorHAnsi" w:hAnsiTheme="majorHAnsi" w:cstheme="majorHAnsi"/>
          <w:lang w:val="en-CA"/>
          <w:rPrChange w:id="824" w:author="Jeff Norrie" w:date="2018-10-30T22:42:00Z">
            <w:rPr>
              <w:ins w:id="825" w:author="Jeff Norrie" w:date="2018-10-30T22:42:00Z"/>
              <w:rFonts w:ascii="Cambria" w:hAnsi="Cambria" w:cs="Cambria"/>
              <w:sz w:val="18"/>
              <w:szCs w:val="18"/>
              <w:lang w:val="en-CA"/>
            </w:rPr>
          </w:rPrChange>
        </w:rPr>
        <w:pPrChange w:id="826" w:author="Jeff Norrie" w:date="2018-10-30T22:45:00Z">
          <w:pPr>
            <w:autoSpaceDE w:val="0"/>
            <w:autoSpaceDN w:val="0"/>
            <w:adjustRightInd w:val="0"/>
            <w:spacing w:after="0"/>
          </w:pPr>
        </w:pPrChange>
      </w:pPr>
      <w:ins w:id="827" w:author="Jeff Norrie" w:date="2018-10-30T22:42:00Z">
        <w:r w:rsidRPr="00FB7D97">
          <w:rPr>
            <w:rFonts w:asciiTheme="majorHAnsi" w:hAnsiTheme="majorHAnsi" w:cstheme="majorHAnsi"/>
            <w:lang w:val="en-CA"/>
            <w:rPrChange w:id="828" w:author="Jeff Norrie" w:date="2018-10-30T22:42:00Z">
              <w:rPr>
                <w:rFonts w:ascii="Cambria" w:hAnsi="Cambria" w:cs="Cambria"/>
                <w:sz w:val="18"/>
                <w:szCs w:val="18"/>
                <w:lang w:val="en-CA"/>
              </w:rPr>
            </w:rPrChange>
          </w:rPr>
          <w:t>MacDonald, J.E., Hacking, J., Weng, Y., and Norrie, J. (2012). Root growth of containerized lodgepole pine seedlings</w:t>
        </w:r>
      </w:ins>
      <w:ins w:id="829" w:author="Jeff Norrie" w:date="2018-10-30T22:49:00Z">
        <w:r w:rsidR="00C94672">
          <w:rPr>
            <w:rFonts w:asciiTheme="majorHAnsi" w:hAnsiTheme="majorHAnsi" w:cstheme="majorHAnsi"/>
            <w:lang w:val="en-CA"/>
          </w:rPr>
          <w:t xml:space="preserve"> </w:t>
        </w:r>
      </w:ins>
      <w:ins w:id="830" w:author="Jeff Norrie" w:date="2018-10-30T22:42:00Z">
        <w:r w:rsidRPr="00FB7D97">
          <w:rPr>
            <w:rFonts w:asciiTheme="majorHAnsi" w:hAnsiTheme="majorHAnsi" w:cstheme="majorHAnsi"/>
            <w:lang w:val="en-CA"/>
            <w:rPrChange w:id="831" w:author="Jeff Norrie" w:date="2018-10-30T22:42:00Z">
              <w:rPr>
                <w:rFonts w:ascii="Cambria" w:hAnsi="Cambria" w:cs="Cambria"/>
                <w:sz w:val="18"/>
                <w:szCs w:val="18"/>
                <w:lang w:val="en-CA"/>
              </w:rPr>
            </w:rPrChange>
          </w:rPr>
          <w:t xml:space="preserve">in response to </w:t>
        </w:r>
        <w:proofErr w:type="spellStart"/>
        <w:r w:rsidRPr="00FB7D97">
          <w:rPr>
            <w:rFonts w:asciiTheme="majorHAnsi" w:hAnsiTheme="majorHAnsi" w:cstheme="majorHAnsi"/>
            <w:i/>
            <w:iCs/>
            <w:lang w:val="en-CA"/>
            <w:rPrChange w:id="832"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833" w:author="Jeff Norrie" w:date="2018-10-30T22:42:00Z">
              <w:rPr>
                <w:rFonts w:ascii="Cambria,Italic" w:hAnsi="Cambria,Italic" w:cs="Cambria,Italic"/>
                <w:i/>
                <w:iCs/>
                <w:sz w:val="18"/>
                <w:szCs w:val="18"/>
                <w:lang w:val="en-CA"/>
              </w:rPr>
            </w:rPrChange>
          </w:rPr>
          <w:t xml:space="preserve"> nodosum </w:t>
        </w:r>
        <w:r w:rsidRPr="00FB7D97">
          <w:rPr>
            <w:rFonts w:asciiTheme="majorHAnsi" w:hAnsiTheme="majorHAnsi" w:cstheme="majorHAnsi"/>
            <w:lang w:val="en-CA"/>
            <w:rPrChange w:id="834" w:author="Jeff Norrie" w:date="2018-10-30T22:42:00Z">
              <w:rPr>
                <w:rFonts w:ascii="Cambria" w:hAnsi="Cambria" w:cs="Cambria"/>
                <w:sz w:val="18"/>
                <w:szCs w:val="18"/>
                <w:lang w:val="en-CA"/>
              </w:rPr>
            </w:rPrChange>
          </w:rPr>
          <w:t xml:space="preserve">extract application during nursery culture. Can. J. Plant Sci. </w:t>
        </w:r>
        <w:r w:rsidRPr="00FB7D97">
          <w:rPr>
            <w:rFonts w:asciiTheme="majorHAnsi" w:hAnsiTheme="majorHAnsi" w:cstheme="majorHAnsi"/>
            <w:i/>
            <w:iCs/>
            <w:lang w:val="en-CA"/>
            <w:rPrChange w:id="835" w:author="Jeff Norrie" w:date="2018-10-30T22:42:00Z">
              <w:rPr>
                <w:rFonts w:ascii="Cambria,Italic" w:hAnsi="Cambria,Italic" w:cs="Cambria,Italic"/>
                <w:i/>
                <w:iCs/>
                <w:sz w:val="18"/>
                <w:szCs w:val="18"/>
                <w:lang w:val="en-CA"/>
              </w:rPr>
            </w:rPrChange>
          </w:rPr>
          <w:t xml:space="preserve">92 </w:t>
        </w:r>
        <w:r w:rsidRPr="00FB7D97">
          <w:rPr>
            <w:rFonts w:asciiTheme="majorHAnsi" w:hAnsiTheme="majorHAnsi" w:cstheme="majorHAnsi"/>
            <w:lang w:val="en-CA"/>
            <w:rPrChange w:id="836"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837" w:author="Jeff Norrie" w:date="2018-10-30T22:42:00Z">
              <w:rPr>
                <w:rFonts w:ascii="Cambria,Italic" w:hAnsi="Cambria,Italic" w:cs="Cambria,Italic"/>
                <w:i/>
                <w:iCs/>
                <w:sz w:val="18"/>
                <w:szCs w:val="18"/>
                <w:lang w:val="en-CA"/>
              </w:rPr>
            </w:rPrChange>
          </w:rPr>
          <w:t>6</w:t>
        </w:r>
        <w:r w:rsidRPr="00FB7D97">
          <w:rPr>
            <w:rFonts w:asciiTheme="majorHAnsi" w:hAnsiTheme="majorHAnsi" w:cstheme="majorHAnsi"/>
            <w:lang w:val="en-CA"/>
            <w:rPrChange w:id="838" w:author="Jeff Norrie" w:date="2018-10-30T22:42:00Z">
              <w:rPr>
                <w:rFonts w:ascii="Cambria" w:hAnsi="Cambria" w:cs="Cambria"/>
                <w:sz w:val="18"/>
                <w:szCs w:val="18"/>
                <w:lang w:val="en-CA"/>
              </w:rPr>
            </w:rPrChange>
          </w:rPr>
          <w:t>), 1207–</w:t>
        </w:r>
      </w:ins>
    </w:p>
    <w:p w14:paraId="2A3DF8E2" w14:textId="77777777" w:rsidR="00FB7D97" w:rsidRPr="00FB7D97" w:rsidRDefault="00FB7D97">
      <w:pPr>
        <w:autoSpaceDE w:val="0"/>
        <w:autoSpaceDN w:val="0"/>
        <w:adjustRightInd w:val="0"/>
        <w:spacing w:before="120" w:after="120" w:line="360" w:lineRule="auto"/>
        <w:rPr>
          <w:ins w:id="839" w:author="Jeff Norrie" w:date="2018-10-30T22:42:00Z"/>
          <w:rFonts w:asciiTheme="majorHAnsi" w:hAnsiTheme="majorHAnsi" w:cstheme="majorHAnsi"/>
          <w:lang w:val="en-CA"/>
          <w:rPrChange w:id="840" w:author="Jeff Norrie" w:date="2018-10-30T22:42:00Z">
            <w:rPr>
              <w:ins w:id="841" w:author="Jeff Norrie" w:date="2018-10-30T22:42:00Z"/>
              <w:rFonts w:ascii="Cambria" w:hAnsi="Cambria" w:cs="Cambria"/>
              <w:sz w:val="18"/>
              <w:szCs w:val="18"/>
              <w:lang w:val="en-CA"/>
            </w:rPr>
          </w:rPrChange>
        </w:rPr>
        <w:pPrChange w:id="842" w:author="Jeff Norrie" w:date="2018-10-30T22:45:00Z">
          <w:pPr>
            <w:autoSpaceDE w:val="0"/>
            <w:autoSpaceDN w:val="0"/>
            <w:adjustRightInd w:val="0"/>
            <w:spacing w:after="0"/>
          </w:pPr>
        </w:pPrChange>
      </w:pPr>
      <w:ins w:id="843" w:author="Jeff Norrie" w:date="2018-10-30T22:42:00Z">
        <w:r w:rsidRPr="00FB7D97">
          <w:rPr>
            <w:rFonts w:asciiTheme="majorHAnsi" w:hAnsiTheme="majorHAnsi" w:cstheme="majorHAnsi"/>
            <w:lang w:val="en-CA"/>
            <w:rPrChange w:id="844" w:author="Jeff Norrie" w:date="2018-10-30T22:42:00Z">
              <w:rPr>
                <w:rFonts w:ascii="Cambria" w:hAnsi="Cambria" w:cs="Cambria"/>
                <w:sz w:val="18"/>
                <w:szCs w:val="18"/>
                <w:lang w:val="en-CA"/>
              </w:rPr>
            </w:rPrChange>
          </w:rPr>
          <w:t>1212 http://dx.doi.org/10.4141/cjps2011-279.</w:t>
        </w:r>
      </w:ins>
    </w:p>
    <w:p w14:paraId="58D4931B" w14:textId="6759ADDC" w:rsidR="00FB7D97" w:rsidRPr="00FB7D97" w:rsidRDefault="00FB7D97">
      <w:pPr>
        <w:autoSpaceDE w:val="0"/>
        <w:autoSpaceDN w:val="0"/>
        <w:adjustRightInd w:val="0"/>
        <w:spacing w:before="120" w:after="120" w:line="360" w:lineRule="auto"/>
        <w:rPr>
          <w:ins w:id="845" w:author="Jeff Norrie" w:date="2018-10-30T22:42:00Z"/>
          <w:rFonts w:asciiTheme="majorHAnsi" w:hAnsiTheme="majorHAnsi" w:cstheme="majorHAnsi"/>
          <w:lang w:val="en-CA"/>
          <w:rPrChange w:id="846" w:author="Jeff Norrie" w:date="2018-10-30T22:42:00Z">
            <w:rPr>
              <w:ins w:id="847" w:author="Jeff Norrie" w:date="2018-10-30T22:42:00Z"/>
              <w:rFonts w:ascii="Cambria" w:hAnsi="Cambria" w:cs="Cambria"/>
              <w:sz w:val="18"/>
              <w:szCs w:val="18"/>
              <w:lang w:val="en-CA"/>
            </w:rPr>
          </w:rPrChange>
        </w:rPr>
        <w:pPrChange w:id="848" w:author="Jeff Norrie" w:date="2018-10-30T22:45:00Z">
          <w:pPr>
            <w:autoSpaceDE w:val="0"/>
            <w:autoSpaceDN w:val="0"/>
            <w:adjustRightInd w:val="0"/>
            <w:spacing w:after="0"/>
          </w:pPr>
        </w:pPrChange>
      </w:pPr>
      <w:ins w:id="849" w:author="Jeff Norrie" w:date="2018-10-30T22:42:00Z">
        <w:r w:rsidRPr="00FB7D97">
          <w:rPr>
            <w:rFonts w:asciiTheme="majorHAnsi" w:hAnsiTheme="majorHAnsi" w:cstheme="majorHAnsi"/>
            <w:lang w:val="en-CA"/>
            <w:rPrChange w:id="850" w:author="Jeff Norrie" w:date="2018-10-30T22:42:00Z">
              <w:rPr>
                <w:rFonts w:ascii="Cambria" w:hAnsi="Cambria" w:cs="Cambria"/>
                <w:sz w:val="18"/>
                <w:szCs w:val="18"/>
                <w:lang w:val="en-CA"/>
              </w:rPr>
            </w:rPrChange>
          </w:rPr>
          <w:t xml:space="preserve">MacDonald, J.E., Hacking, J., Weng, Y., and Norrie, J. (2013). Effects of </w:t>
        </w:r>
        <w:proofErr w:type="spellStart"/>
        <w:r w:rsidRPr="00FB7D97">
          <w:rPr>
            <w:rFonts w:asciiTheme="majorHAnsi" w:hAnsiTheme="majorHAnsi" w:cstheme="majorHAnsi"/>
            <w:i/>
            <w:iCs/>
            <w:lang w:val="en-CA"/>
            <w:rPrChange w:id="851"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852" w:author="Jeff Norrie" w:date="2018-10-30T22:42:00Z">
              <w:rPr>
                <w:rFonts w:ascii="Cambria,Italic" w:hAnsi="Cambria,Italic" w:cs="Cambria,Italic"/>
                <w:i/>
                <w:iCs/>
                <w:sz w:val="18"/>
                <w:szCs w:val="18"/>
                <w:lang w:val="en-CA"/>
              </w:rPr>
            </w:rPrChange>
          </w:rPr>
          <w:t xml:space="preserve"> nodosum </w:t>
        </w:r>
        <w:r w:rsidRPr="00FB7D97">
          <w:rPr>
            <w:rFonts w:asciiTheme="majorHAnsi" w:hAnsiTheme="majorHAnsi" w:cstheme="majorHAnsi"/>
            <w:lang w:val="en-CA"/>
            <w:rPrChange w:id="853" w:author="Jeff Norrie" w:date="2018-10-30T22:42:00Z">
              <w:rPr>
                <w:rFonts w:ascii="Cambria" w:hAnsi="Cambria" w:cs="Cambria"/>
                <w:sz w:val="18"/>
                <w:szCs w:val="18"/>
                <w:lang w:val="en-CA"/>
              </w:rPr>
            </w:rPrChange>
          </w:rPr>
          <w:t>extract application in</w:t>
        </w:r>
      </w:ins>
      <w:ins w:id="854" w:author="Jeff Norrie" w:date="2018-10-30T22:49:00Z">
        <w:r w:rsidR="00C94672">
          <w:rPr>
            <w:rFonts w:asciiTheme="majorHAnsi" w:hAnsiTheme="majorHAnsi" w:cstheme="majorHAnsi"/>
            <w:lang w:val="en-CA"/>
          </w:rPr>
          <w:t xml:space="preserve"> </w:t>
        </w:r>
      </w:ins>
      <w:ins w:id="855" w:author="Jeff Norrie" w:date="2018-10-30T22:42:00Z">
        <w:r w:rsidRPr="00FB7D97">
          <w:rPr>
            <w:rFonts w:asciiTheme="majorHAnsi" w:hAnsiTheme="majorHAnsi" w:cstheme="majorHAnsi"/>
            <w:lang w:val="en-CA"/>
            <w:rPrChange w:id="856" w:author="Jeff Norrie" w:date="2018-10-30T22:42:00Z">
              <w:rPr>
                <w:rFonts w:ascii="Cambria" w:hAnsi="Cambria" w:cs="Cambria"/>
                <w:sz w:val="18"/>
                <w:szCs w:val="18"/>
                <w:lang w:val="en-CA"/>
              </w:rPr>
            </w:rPrChange>
          </w:rPr>
          <w:t xml:space="preserve">the nursery on root growth of containerized white spruce seedlings. Can. J. Plant Sci. </w:t>
        </w:r>
        <w:r w:rsidRPr="00FB7D97">
          <w:rPr>
            <w:rFonts w:asciiTheme="majorHAnsi" w:hAnsiTheme="majorHAnsi" w:cstheme="majorHAnsi"/>
            <w:i/>
            <w:iCs/>
            <w:lang w:val="en-CA"/>
            <w:rPrChange w:id="857" w:author="Jeff Norrie" w:date="2018-10-30T22:42:00Z">
              <w:rPr>
                <w:rFonts w:ascii="Cambria,Italic" w:hAnsi="Cambria,Italic" w:cs="Cambria,Italic"/>
                <w:i/>
                <w:iCs/>
                <w:sz w:val="18"/>
                <w:szCs w:val="18"/>
                <w:lang w:val="en-CA"/>
              </w:rPr>
            </w:rPrChange>
          </w:rPr>
          <w:t xml:space="preserve">93 </w:t>
        </w:r>
        <w:r w:rsidRPr="00FB7D97">
          <w:rPr>
            <w:rFonts w:asciiTheme="majorHAnsi" w:hAnsiTheme="majorHAnsi" w:cstheme="majorHAnsi"/>
            <w:lang w:val="en-CA"/>
            <w:rPrChange w:id="858"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859" w:author="Jeff Norrie" w:date="2018-10-30T22:42:00Z">
              <w:rPr>
                <w:rFonts w:ascii="Cambria,Italic" w:hAnsi="Cambria,Italic" w:cs="Cambria,Italic"/>
                <w:i/>
                <w:iCs/>
                <w:sz w:val="18"/>
                <w:szCs w:val="18"/>
                <w:lang w:val="en-CA"/>
              </w:rPr>
            </w:rPrChange>
          </w:rPr>
          <w:t>4</w:t>
        </w:r>
        <w:r w:rsidRPr="00FB7D97">
          <w:rPr>
            <w:rFonts w:asciiTheme="majorHAnsi" w:hAnsiTheme="majorHAnsi" w:cstheme="majorHAnsi"/>
            <w:lang w:val="en-CA"/>
            <w:rPrChange w:id="860" w:author="Jeff Norrie" w:date="2018-10-30T22:42:00Z">
              <w:rPr>
                <w:rFonts w:ascii="Cambria" w:hAnsi="Cambria" w:cs="Cambria"/>
                <w:sz w:val="18"/>
                <w:szCs w:val="18"/>
                <w:lang w:val="en-CA"/>
              </w:rPr>
            </w:rPrChange>
          </w:rPr>
          <w:t>), 735–739</w:t>
        </w:r>
      </w:ins>
    </w:p>
    <w:p w14:paraId="6E1C636C" w14:textId="77777777" w:rsidR="00FB7D97" w:rsidRPr="00FB7D97" w:rsidRDefault="00FB7D97">
      <w:pPr>
        <w:autoSpaceDE w:val="0"/>
        <w:autoSpaceDN w:val="0"/>
        <w:adjustRightInd w:val="0"/>
        <w:spacing w:before="120" w:after="120" w:line="360" w:lineRule="auto"/>
        <w:rPr>
          <w:ins w:id="861" w:author="Jeff Norrie" w:date="2018-10-30T22:42:00Z"/>
          <w:rFonts w:asciiTheme="majorHAnsi" w:hAnsiTheme="majorHAnsi" w:cstheme="majorHAnsi"/>
          <w:lang w:val="en-CA"/>
          <w:rPrChange w:id="862" w:author="Jeff Norrie" w:date="2018-10-30T22:42:00Z">
            <w:rPr>
              <w:ins w:id="863" w:author="Jeff Norrie" w:date="2018-10-30T22:42:00Z"/>
              <w:rFonts w:ascii="Cambria" w:hAnsi="Cambria" w:cs="Cambria"/>
              <w:sz w:val="18"/>
              <w:szCs w:val="18"/>
              <w:lang w:val="en-CA"/>
            </w:rPr>
          </w:rPrChange>
        </w:rPr>
        <w:pPrChange w:id="864" w:author="Jeff Norrie" w:date="2018-10-30T22:45:00Z">
          <w:pPr>
            <w:autoSpaceDE w:val="0"/>
            <w:autoSpaceDN w:val="0"/>
            <w:adjustRightInd w:val="0"/>
            <w:spacing w:after="0"/>
          </w:pPr>
        </w:pPrChange>
      </w:pPr>
      <w:ins w:id="865" w:author="Jeff Norrie" w:date="2018-10-30T22:42:00Z">
        <w:r w:rsidRPr="00FB7D97">
          <w:rPr>
            <w:rFonts w:asciiTheme="majorHAnsi" w:hAnsiTheme="majorHAnsi" w:cstheme="majorHAnsi"/>
            <w:lang w:val="en-CA"/>
            <w:rPrChange w:id="866" w:author="Jeff Norrie" w:date="2018-10-30T22:42:00Z">
              <w:rPr>
                <w:rFonts w:ascii="Cambria" w:hAnsi="Cambria" w:cs="Cambria"/>
                <w:sz w:val="18"/>
                <w:szCs w:val="18"/>
                <w:lang w:val="en-CA"/>
              </w:rPr>
            </w:rPrChange>
          </w:rPr>
          <w:t>http://dx.doi.org/10.4141/cjps2012-268.</w:t>
        </w:r>
      </w:ins>
    </w:p>
    <w:p w14:paraId="78136839" w14:textId="7745E275" w:rsidR="00FB7D97" w:rsidRPr="00FB7D97" w:rsidRDefault="00FB7D97">
      <w:pPr>
        <w:autoSpaceDE w:val="0"/>
        <w:autoSpaceDN w:val="0"/>
        <w:adjustRightInd w:val="0"/>
        <w:spacing w:before="120" w:after="120" w:line="360" w:lineRule="auto"/>
        <w:rPr>
          <w:ins w:id="867" w:author="Jeff Norrie" w:date="2018-10-30T22:42:00Z"/>
          <w:rFonts w:asciiTheme="majorHAnsi" w:hAnsiTheme="majorHAnsi" w:cstheme="majorHAnsi"/>
          <w:lang w:val="en-CA"/>
          <w:rPrChange w:id="868" w:author="Jeff Norrie" w:date="2018-10-30T22:42:00Z">
            <w:rPr>
              <w:ins w:id="869" w:author="Jeff Norrie" w:date="2018-10-30T22:42:00Z"/>
              <w:rFonts w:ascii="Cambria" w:hAnsi="Cambria" w:cs="Cambria"/>
              <w:sz w:val="18"/>
              <w:szCs w:val="18"/>
              <w:lang w:val="en-CA"/>
            </w:rPr>
          </w:rPrChange>
        </w:rPr>
        <w:pPrChange w:id="870" w:author="Jeff Norrie" w:date="2018-10-30T22:45:00Z">
          <w:pPr>
            <w:autoSpaceDE w:val="0"/>
            <w:autoSpaceDN w:val="0"/>
            <w:adjustRightInd w:val="0"/>
            <w:spacing w:after="0"/>
          </w:pPr>
        </w:pPrChange>
      </w:pPr>
      <w:ins w:id="871" w:author="Jeff Norrie" w:date="2018-10-30T22:42:00Z">
        <w:r w:rsidRPr="00FB7D97">
          <w:rPr>
            <w:rFonts w:asciiTheme="majorHAnsi" w:hAnsiTheme="majorHAnsi" w:cstheme="majorHAnsi"/>
            <w:lang w:val="en-CA"/>
            <w:rPrChange w:id="872" w:author="Jeff Norrie" w:date="2018-10-30T22:42:00Z">
              <w:rPr>
                <w:rFonts w:ascii="Cambria" w:hAnsi="Cambria" w:cs="Cambria"/>
                <w:sz w:val="18"/>
                <w:szCs w:val="18"/>
                <w:lang w:val="en-CA"/>
              </w:rPr>
            </w:rPrChange>
          </w:rPr>
          <w:t>MacDonald, J., Mills, E., Simpson, J.D., and Norrie, J. (2015). Rooting of choke cherry cuttings in response to a</w:t>
        </w:r>
      </w:ins>
      <w:ins w:id="873" w:author="Jeff Norrie" w:date="2018-10-30T22:49:00Z">
        <w:r w:rsidR="00C94672">
          <w:rPr>
            <w:rFonts w:asciiTheme="majorHAnsi" w:hAnsiTheme="majorHAnsi" w:cstheme="majorHAnsi"/>
            <w:lang w:val="en-CA"/>
          </w:rPr>
          <w:t xml:space="preserve"> </w:t>
        </w:r>
      </w:ins>
      <w:ins w:id="874" w:author="Jeff Norrie" w:date="2018-10-30T22:42:00Z">
        <w:r w:rsidRPr="00FB7D97">
          <w:rPr>
            <w:rFonts w:asciiTheme="majorHAnsi" w:hAnsiTheme="majorHAnsi" w:cstheme="majorHAnsi"/>
            <w:lang w:val="en-CA"/>
            <w:rPrChange w:id="875" w:author="Jeff Norrie" w:date="2018-10-30T22:42:00Z">
              <w:rPr>
                <w:rFonts w:ascii="Cambria" w:hAnsi="Cambria" w:cs="Cambria"/>
                <w:sz w:val="18"/>
                <w:szCs w:val="18"/>
                <w:lang w:val="en-CA"/>
              </w:rPr>
            </w:rPrChange>
          </w:rPr>
          <w:t xml:space="preserve">commercial liquid extract of the marine macroalga </w:t>
        </w:r>
        <w:proofErr w:type="spellStart"/>
        <w:r w:rsidRPr="00FB7D97">
          <w:rPr>
            <w:rFonts w:asciiTheme="majorHAnsi" w:hAnsiTheme="majorHAnsi" w:cstheme="majorHAnsi"/>
            <w:i/>
            <w:iCs/>
            <w:lang w:val="en-CA"/>
            <w:rPrChange w:id="876"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877" w:author="Jeff Norrie" w:date="2018-10-30T22:42:00Z">
              <w:rPr>
                <w:rFonts w:ascii="Cambria,Italic" w:hAnsi="Cambria,Italic" w:cs="Cambria,Italic"/>
                <w:i/>
                <w:iCs/>
                <w:sz w:val="18"/>
                <w:szCs w:val="18"/>
                <w:lang w:val="en-CA"/>
              </w:rPr>
            </w:rPrChange>
          </w:rPr>
          <w:t xml:space="preserve"> nodosum</w:t>
        </w:r>
        <w:r w:rsidRPr="00FB7D97">
          <w:rPr>
            <w:rFonts w:asciiTheme="majorHAnsi" w:hAnsiTheme="majorHAnsi" w:cstheme="majorHAnsi"/>
            <w:lang w:val="en-CA"/>
            <w:rPrChange w:id="878" w:author="Jeff Norrie" w:date="2018-10-30T22:42:00Z">
              <w:rPr>
                <w:rFonts w:ascii="Cambria" w:hAnsi="Cambria" w:cs="Cambria"/>
                <w:sz w:val="18"/>
                <w:szCs w:val="18"/>
                <w:lang w:val="en-CA"/>
              </w:rPr>
            </w:rPrChange>
          </w:rPr>
          <w:t>. Poster presented at: ASHS Annual</w:t>
        </w:r>
      </w:ins>
      <w:ins w:id="879" w:author="Jeff Norrie" w:date="2018-10-30T22:49:00Z">
        <w:r w:rsidR="00C94672">
          <w:rPr>
            <w:rFonts w:asciiTheme="majorHAnsi" w:hAnsiTheme="majorHAnsi" w:cstheme="majorHAnsi"/>
            <w:lang w:val="en-CA"/>
          </w:rPr>
          <w:t xml:space="preserve"> </w:t>
        </w:r>
      </w:ins>
      <w:ins w:id="880" w:author="Jeff Norrie" w:date="2018-10-30T22:42:00Z">
        <w:r w:rsidRPr="00FB7D97">
          <w:rPr>
            <w:rFonts w:asciiTheme="majorHAnsi" w:hAnsiTheme="majorHAnsi" w:cstheme="majorHAnsi"/>
            <w:lang w:val="en-CA"/>
            <w:rPrChange w:id="881" w:author="Jeff Norrie" w:date="2018-10-30T22:42:00Z">
              <w:rPr>
                <w:rFonts w:ascii="Cambria" w:hAnsi="Cambria" w:cs="Cambria"/>
                <w:sz w:val="18"/>
                <w:szCs w:val="18"/>
                <w:lang w:val="en-CA"/>
              </w:rPr>
            </w:rPrChange>
          </w:rPr>
          <w:t>Conference (New Orleans, USA).</w:t>
        </w:r>
      </w:ins>
    </w:p>
    <w:p w14:paraId="1B92402E" w14:textId="15491936" w:rsidR="00FB7D97" w:rsidRPr="00FB7D97" w:rsidRDefault="00FB7D97">
      <w:pPr>
        <w:tabs>
          <w:tab w:val="left" w:pos="5813"/>
        </w:tabs>
        <w:autoSpaceDE w:val="0"/>
        <w:autoSpaceDN w:val="0"/>
        <w:adjustRightInd w:val="0"/>
        <w:spacing w:before="120" w:after="120" w:line="360" w:lineRule="auto"/>
        <w:rPr>
          <w:ins w:id="882" w:author="Jeff Norrie" w:date="2018-10-30T22:42:00Z"/>
          <w:rFonts w:asciiTheme="majorHAnsi" w:hAnsiTheme="majorHAnsi" w:cstheme="majorHAnsi"/>
          <w:lang w:val="en-CA"/>
          <w:rPrChange w:id="883" w:author="Jeff Norrie" w:date="2018-10-30T22:42:00Z">
            <w:rPr>
              <w:ins w:id="884" w:author="Jeff Norrie" w:date="2018-10-30T22:42:00Z"/>
              <w:rFonts w:ascii="Calibri" w:hAnsi="Calibri" w:cs="Calibri"/>
              <w:sz w:val="22"/>
              <w:szCs w:val="22"/>
              <w:lang w:val="en-CA"/>
            </w:rPr>
          </w:rPrChange>
        </w:rPr>
        <w:pPrChange w:id="885" w:author="Jeff Norrie" w:date="2018-10-30T22:49:00Z">
          <w:pPr>
            <w:autoSpaceDE w:val="0"/>
            <w:autoSpaceDN w:val="0"/>
            <w:adjustRightInd w:val="0"/>
            <w:spacing w:after="0"/>
          </w:pPr>
        </w:pPrChange>
      </w:pPr>
      <w:ins w:id="886" w:author="Jeff Norrie" w:date="2018-10-30T22:42:00Z">
        <w:r w:rsidRPr="00FB7D97">
          <w:rPr>
            <w:rFonts w:asciiTheme="majorHAnsi" w:hAnsiTheme="majorHAnsi" w:cstheme="majorHAnsi"/>
            <w:lang w:val="en-CA"/>
            <w:rPrChange w:id="887" w:author="Jeff Norrie" w:date="2018-10-30T22:42:00Z">
              <w:rPr>
                <w:rFonts w:ascii="Calibri" w:hAnsi="Calibri" w:cs="Calibri"/>
                <w:sz w:val="22"/>
                <w:szCs w:val="22"/>
                <w:lang w:val="en-CA"/>
              </w:rPr>
            </w:rPrChange>
          </w:rPr>
          <w:t>11</w:t>
        </w:r>
      </w:ins>
      <w:ins w:id="888" w:author="Jeff Norrie" w:date="2018-10-30T22:49:00Z">
        <w:r w:rsidR="00C94672">
          <w:rPr>
            <w:rFonts w:asciiTheme="majorHAnsi" w:hAnsiTheme="majorHAnsi" w:cstheme="majorHAnsi"/>
            <w:lang w:val="en-CA"/>
          </w:rPr>
          <w:tab/>
          <w:t xml:space="preserve"> </w:t>
        </w:r>
      </w:ins>
    </w:p>
    <w:p w14:paraId="2899F95A" w14:textId="094E48D6" w:rsidR="00FB7D97" w:rsidRPr="00FB7D97" w:rsidRDefault="00FB7D97">
      <w:pPr>
        <w:autoSpaceDE w:val="0"/>
        <w:autoSpaceDN w:val="0"/>
        <w:adjustRightInd w:val="0"/>
        <w:spacing w:before="120" w:after="120" w:line="360" w:lineRule="auto"/>
        <w:rPr>
          <w:ins w:id="889" w:author="Jeff Norrie" w:date="2018-10-30T22:42:00Z"/>
          <w:rFonts w:asciiTheme="majorHAnsi" w:hAnsiTheme="majorHAnsi" w:cstheme="majorHAnsi"/>
          <w:lang w:val="en-CA"/>
          <w:rPrChange w:id="890" w:author="Jeff Norrie" w:date="2018-10-30T22:42:00Z">
            <w:rPr>
              <w:ins w:id="891" w:author="Jeff Norrie" w:date="2018-10-30T22:42:00Z"/>
              <w:rFonts w:ascii="Cambria" w:hAnsi="Cambria" w:cs="Cambria"/>
              <w:sz w:val="18"/>
              <w:szCs w:val="18"/>
              <w:lang w:val="en-CA"/>
            </w:rPr>
          </w:rPrChange>
        </w:rPr>
        <w:pPrChange w:id="892" w:author="Jeff Norrie" w:date="2018-10-30T22:45:00Z">
          <w:pPr>
            <w:autoSpaceDE w:val="0"/>
            <w:autoSpaceDN w:val="0"/>
            <w:adjustRightInd w:val="0"/>
            <w:spacing w:after="0"/>
          </w:pPr>
        </w:pPrChange>
      </w:pPr>
      <w:proofErr w:type="spellStart"/>
      <w:ins w:id="893" w:author="Jeff Norrie" w:date="2018-10-30T22:42:00Z">
        <w:r w:rsidRPr="00FB7D97">
          <w:rPr>
            <w:rFonts w:asciiTheme="majorHAnsi" w:hAnsiTheme="majorHAnsi" w:cstheme="majorHAnsi"/>
            <w:lang w:val="en-CA"/>
            <w:rPrChange w:id="894" w:author="Jeff Norrie" w:date="2018-10-30T22:42:00Z">
              <w:rPr>
                <w:rFonts w:ascii="Cambria" w:hAnsi="Cambria" w:cs="Cambria"/>
                <w:sz w:val="18"/>
                <w:szCs w:val="18"/>
                <w:lang w:val="en-CA"/>
              </w:rPr>
            </w:rPrChange>
          </w:rPr>
          <w:lastRenderedPageBreak/>
          <w:t>Martynenko</w:t>
        </w:r>
        <w:proofErr w:type="spellEnd"/>
        <w:r w:rsidRPr="00FB7D97">
          <w:rPr>
            <w:rFonts w:asciiTheme="majorHAnsi" w:hAnsiTheme="majorHAnsi" w:cstheme="majorHAnsi"/>
            <w:lang w:val="en-CA"/>
            <w:rPrChange w:id="895" w:author="Jeff Norrie" w:date="2018-10-30T22:42:00Z">
              <w:rPr>
                <w:rFonts w:ascii="Cambria" w:hAnsi="Cambria" w:cs="Cambria"/>
                <w:sz w:val="18"/>
                <w:szCs w:val="18"/>
                <w:lang w:val="en-CA"/>
              </w:rPr>
            </w:rPrChange>
          </w:rPr>
          <w:t xml:space="preserve">, A., </w:t>
        </w:r>
        <w:proofErr w:type="spellStart"/>
        <w:r w:rsidRPr="00FB7D97">
          <w:rPr>
            <w:rFonts w:asciiTheme="majorHAnsi" w:hAnsiTheme="majorHAnsi" w:cstheme="majorHAnsi"/>
            <w:lang w:val="en-CA"/>
            <w:rPrChange w:id="896" w:author="Jeff Norrie" w:date="2018-10-30T22:42:00Z">
              <w:rPr>
                <w:rFonts w:ascii="Cambria" w:hAnsi="Cambria" w:cs="Cambria"/>
                <w:sz w:val="18"/>
                <w:szCs w:val="18"/>
                <w:lang w:val="en-CA"/>
              </w:rPr>
            </w:rPrChange>
          </w:rPr>
          <w:t>Shotton</w:t>
        </w:r>
        <w:proofErr w:type="spellEnd"/>
        <w:r w:rsidRPr="00FB7D97">
          <w:rPr>
            <w:rFonts w:asciiTheme="majorHAnsi" w:hAnsiTheme="majorHAnsi" w:cstheme="majorHAnsi"/>
            <w:lang w:val="en-CA"/>
            <w:rPrChange w:id="897" w:author="Jeff Norrie" w:date="2018-10-30T22:42:00Z">
              <w:rPr>
                <w:rFonts w:ascii="Cambria" w:hAnsi="Cambria" w:cs="Cambria"/>
                <w:sz w:val="18"/>
                <w:szCs w:val="18"/>
                <w:lang w:val="en-CA"/>
              </w:rPr>
            </w:rPrChange>
          </w:rPr>
          <w:t xml:space="preserve">, K., </w:t>
        </w:r>
        <w:proofErr w:type="spellStart"/>
        <w:r w:rsidRPr="00FB7D97">
          <w:rPr>
            <w:rFonts w:asciiTheme="majorHAnsi" w:hAnsiTheme="majorHAnsi" w:cstheme="majorHAnsi"/>
            <w:lang w:val="en-CA"/>
            <w:rPrChange w:id="898" w:author="Jeff Norrie" w:date="2018-10-30T22:42:00Z">
              <w:rPr>
                <w:rFonts w:ascii="Cambria" w:hAnsi="Cambria" w:cs="Cambria"/>
                <w:sz w:val="18"/>
                <w:szCs w:val="18"/>
                <w:lang w:val="en-CA"/>
              </w:rPr>
            </w:rPrChange>
          </w:rPr>
          <w:t>Astatkie</w:t>
        </w:r>
        <w:proofErr w:type="spellEnd"/>
        <w:r w:rsidRPr="00FB7D97">
          <w:rPr>
            <w:rFonts w:asciiTheme="majorHAnsi" w:hAnsiTheme="majorHAnsi" w:cstheme="majorHAnsi"/>
            <w:lang w:val="en-CA"/>
            <w:rPrChange w:id="899" w:author="Jeff Norrie" w:date="2018-10-30T22:42:00Z">
              <w:rPr>
                <w:rFonts w:ascii="Cambria" w:hAnsi="Cambria" w:cs="Cambria"/>
                <w:sz w:val="18"/>
                <w:szCs w:val="18"/>
                <w:lang w:val="en-CA"/>
              </w:rPr>
            </w:rPrChange>
          </w:rPr>
          <w:t xml:space="preserve">, T., </w:t>
        </w:r>
        <w:proofErr w:type="spellStart"/>
        <w:r w:rsidRPr="00FB7D97">
          <w:rPr>
            <w:rFonts w:asciiTheme="majorHAnsi" w:hAnsiTheme="majorHAnsi" w:cstheme="majorHAnsi"/>
            <w:lang w:val="en-CA"/>
            <w:rPrChange w:id="900" w:author="Jeff Norrie" w:date="2018-10-30T22:42:00Z">
              <w:rPr>
                <w:rFonts w:ascii="Cambria" w:hAnsi="Cambria" w:cs="Cambria"/>
                <w:sz w:val="18"/>
                <w:szCs w:val="18"/>
                <w:lang w:val="en-CA"/>
              </w:rPr>
            </w:rPrChange>
          </w:rPr>
          <w:t>Petrash</w:t>
        </w:r>
        <w:proofErr w:type="spellEnd"/>
        <w:r w:rsidRPr="00FB7D97">
          <w:rPr>
            <w:rFonts w:asciiTheme="majorHAnsi" w:hAnsiTheme="majorHAnsi" w:cstheme="majorHAnsi"/>
            <w:lang w:val="en-CA"/>
            <w:rPrChange w:id="901" w:author="Jeff Norrie" w:date="2018-10-30T22:42:00Z">
              <w:rPr>
                <w:rFonts w:ascii="Cambria" w:hAnsi="Cambria" w:cs="Cambria"/>
                <w:sz w:val="18"/>
                <w:szCs w:val="18"/>
                <w:lang w:val="en-CA"/>
              </w:rPr>
            </w:rPrChange>
          </w:rPr>
          <w:t xml:space="preserve">, G., Fowler, C., </w:t>
        </w:r>
        <w:proofErr w:type="spellStart"/>
        <w:r w:rsidRPr="00FB7D97">
          <w:rPr>
            <w:rFonts w:asciiTheme="majorHAnsi" w:hAnsiTheme="majorHAnsi" w:cstheme="majorHAnsi"/>
            <w:lang w:val="en-CA"/>
            <w:rPrChange w:id="902" w:author="Jeff Norrie" w:date="2018-10-30T22:42:00Z">
              <w:rPr>
                <w:rFonts w:ascii="Cambria" w:hAnsi="Cambria" w:cs="Cambria"/>
                <w:sz w:val="18"/>
                <w:szCs w:val="18"/>
                <w:lang w:val="en-CA"/>
              </w:rPr>
            </w:rPrChange>
          </w:rPr>
          <w:t>Neily</w:t>
        </w:r>
        <w:proofErr w:type="spellEnd"/>
        <w:r w:rsidRPr="00FB7D97">
          <w:rPr>
            <w:rFonts w:asciiTheme="majorHAnsi" w:hAnsiTheme="majorHAnsi" w:cstheme="majorHAnsi"/>
            <w:lang w:val="en-CA"/>
            <w:rPrChange w:id="903" w:author="Jeff Norrie" w:date="2018-10-30T22:42:00Z">
              <w:rPr>
                <w:rFonts w:ascii="Cambria" w:hAnsi="Cambria" w:cs="Cambria"/>
                <w:sz w:val="18"/>
                <w:szCs w:val="18"/>
                <w:lang w:val="en-CA"/>
              </w:rPr>
            </w:rPrChange>
          </w:rPr>
          <w:t>, W., and Critchley, A.T. (2016). Thermal</w:t>
        </w:r>
      </w:ins>
      <w:ins w:id="904" w:author="Jeff Norrie" w:date="2018-10-30T22:49:00Z">
        <w:r w:rsidR="00C94672">
          <w:rPr>
            <w:rFonts w:asciiTheme="majorHAnsi" w:hAnsiTheme="majorHAnsi" w:cstheme="majorHAnsi"/>
            <w:lang w:val="en-CA"/>
          </w:rPr>
          <w:t xml:space="preserve"> </w:t>
        </w:r>
      </w:ins>
      <w:ins w:id="905" w:author="Jeff Norrie" w:date="2018-10-30T22:42:00Z">
        <w:r w:rsidRPr="00FB7D97">
          <w:rPr>
            <w:rFonts w:asciiTheme="majorHAnsi" w:hAnsiTheme="majorHAnsi" w:cstheme="majorHAnsi"/>
            <w:lang w:val="en-CA"/>
            <w:rPrChange w:id="906" w:author="Jeff Norrie" w:date="2018-10-30T22:42:00Z">
              <w:rPr>
                <w:rFonts w:ascii="Cambria" w:hAnsi="Cambria" w:cs="Cambria"/>
                <w:sz w:val="18"/>
                <w:szCs w:val="18"/>
                <w:lang w:val="en-CA"/>
              </w:rPr>
            </w:rPrChange>
          </w:rPr>
          <w:t xml:space="preserve">imaging of soybean response to drought stress: the effect of </w:t>
        </w:r>
        <w:proofErr w:type="spellStart"/>
        <w:r w:rsidRPr="00FB7D97">
          <w:rPr>
            <w:rFonts w:asciiTheme="majorHAnsi" w:hAnsiTheme="majorHAnsi" w:cstheme="majorHAnsi"/>
            <w:i/>
            <w:iCs/>
            <w:lang w:val="en-CA"/>
            <w:rPrChange w:id="907"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908" w:author="Jeff Norrie" w:date="2018-10-30T22:42:00Z">
              <w:rPr>
                <w:rFonts w:ascii="Cambria,Italic" w:hAnsi="Cambria,Italic" w:cs="Cambria,Italic"/>
                <w:i/>
                <w:iCs/>
                <w:sz w:val="18"/>
                <w:szCs w:val="18"/>
                <w:lang w:val="en-CA"/>
              </w:rPr>
            </w:rPrChange>
          </w:rPr>
          <w:t xml:space="preserve"> nodosum </w:t>
        </w:r>
        <w:r w:rsidRPr="00FB7D97">
          <w:rPr>
            <w:rFonts w:asciiTheme="majorHAnsi" w:hAnsiTheme="majorHAnsi" w:cstheme="majorHAnsi"/>
            <w:lang w:val="en-CA"/>
            <w:rPrChange w:id="909" w:author="Jeff Norrie" w:date="2018-10-30T22:42:00Z">
              <w:rPr>
                <w:rFonts w:ascii="Cambria" w:hAnsi="Cambria" w:cs="Cambria"/>
                <w:sz w:val="18"/>
                <w:szCs w:val="18"/>
                <w:lang w:val="en-CA"/>
              </w:rPr>
            </w:rPrChange>
          </w:rPr>
          <w:t xml:space="preserve">seaweed extract. </w:t>
        </w:r>
        <w:proofErr w:type="spellStart"/>
        <w:r w:rsidRPr="00FB7D97">
          <w:rPr>
            <w:rFonts w:asciiTheme="majorHAnsi" w:hAnsiTheme="majorHAnsi" w:cstheme="majorHAnsi"/>
            <w:lang w:val="en-CA"/>
            <w:rPrChange w:id="910" w:author="Jeff Norrie" w:date="2018-10-30T22:42:00Z">
              <w:rPr>
                <w:rFonts w:ascii="Cambria" w:hAnsi="Cambria" w:cs="Cambria"/>
                <w:sz w:val="18"/>
                <w:szCs w:val="18"/>
                <w:lang w:val="en-CA"/>
              </w:rPr>
            </w:rPrChange>
          </w:rPr>
          <w:t>Springerplus</w:t>
        </w:r>
      </w:ins>
      <w:proofErr w:type="spellEnd"/>
      <w:ins w:id="911" w:author="Jeff Norrie" w:date="2018-10-30T22:50:00Z">
        <w:r w:rsidR="00C94672">
          <w:rPr>
            <w:rFonts w:asciiTheme="majorHAnsi" w:hAnsiTheme="majorHAnsi" w:cstheme="majorHAnsi"/>
            <w:lang w:val="en-CA"/>
          </w:rPr>
          <w:t xml:space="preserve"> </w:t>
        </w:r>
      </w:ins>
      <w:ins w:id="912" w:author="Jeff Norrie" w:date="2018-10-30T22:42:00Z">
        <w:r w:rsidRPr="00FB7D97">
          <w:rPr>
            <w:rFonts w:asciiTheme="majorHAnsi" w:hAnsiTheme="majorHAnsi" w:cstheme="majorHAnsi"/>
            <w:i/>
            <w:iCs/>
            <w:lang w:val="en-CA"/>
            <w:rPrChange w:id="913" w:author="Jeff Norrie" w:date="2018-10-30T22:42:00Z">
              <w:rPr>
                <w:rFonts w:ascii="Cambria,Italic" w:hAnsi="Cambria,Italic" w:cs="Cambria,Italic"/>
                <w:i/>
                <w:iCs/>
                <w:sz w:val="18"/>
                <w:szCs w:val="18"/>
                <w:lang w:val="en-CA"/>
              </w:rPr>
            </w:rPrChange>
          </w:rPr>
          <w:t xml:space="preserve">5 </w:t>
        </w:r>
        <w:r w:rsidRPr="00FB7D97">
          <w:rPr>
            <w:rFonts w:asciiTheme="majorHAnsi" w:hAnsiTheme="majorHAnsi" w:cstheme="majorHAnsi"/>
            <w:lang w:val="en-CA"/>
            <w:rPrChange w:id="914"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915" w:author="Jeff Norrie" w:date="2018-10-30T22:42:00Z">
              <w:rPr>
                <w:rFonts w:ascii="Cambria,Italic" w:hAnsi="Cambria,Italic" w:cs="Cambria,Italic"/>
                <w:i/>
                <w:iCs/>
                <w:sz w:val="18"/>
                <w:szCs w:val="18"/>
                <w:lang w:val="en-CA"/>
              </w:rPr>
            </w:rPrChange>
          </w:rPr>
          <w:t>1</w:t>
        </w:r>
        <w:r w:rsidRPr="00FB7D97">
          <w:rPr>
            <w:rFonts w:asciiTheme="majorHAnsi" w:hAnsiTheme="majorHAnsi" w:cstheme="majorHAnsi"/>
            <w:lang w:val="en-CA"/>
            <w:rPrChange w:id="916" w:author="Jeff Norrie" w:date="2018-10-30T22:42:00Z">
              <w:rPr>
                <w:rFonts w:ascii="Cambria" w:hAnsi="Cambria" w:cs="Cambria"/>
                <w:sz w:val="18"/>
                <w:szCs w:val="18"/>
                <w:lang w:val="en-CA"/>
              </w:rPr>
            </w:rPrChange>
          </w:rPr>
          <w:t>), 1393 10.1186/s40064-016-3019-2 PubMed.</w:t>
        </w:r>
      </w:ins>
    </w:p>
    <w:p w14:paraId="15AA0D4B" w14:textId="69EE33D9" w:rsidR="00FB7D97" w:rsidRPr="00FB7D97" w:rsidRDefault="00FB7D97">
      <w:pPr>
        <w:autoSpaceDE w:val="0"/>
        <w:autoSpaceDN w:val="0"/>
        <w:adjustRightInd w:val="0"/>
        <w:spacing w:before="120" w:after="120" w:line="360" w:lineRule="auto"/>
        <w:rPr>
          <w:ins w:id="917" w:author="Jeff Norrie" w:date="2018-10-30T22:42:00Z"/>
          <w:rFonts w:asciiTheme="majorHAnsi" w:hAnsiTheme="majorHAnsi" w:cstheme="majorHAnsi"/>
          <w:lang w:val="en-CA"/>
          <w:rPrChange w:id="918" w:author="Jeff Norrie" w:date="2018-10-30T22:42:00Z">
            <w:rPr>
              <w:ins w:id="919" w:author="Jeff Norrie" w:date="2018-10-30T22:42:00Z"/>
              <w:rFonts w:ascii="Cambria" w:hAnsi="Cambria" w:cs="Cambria"/>
              <w:sz w:val="18"/>
              <w:szCs w:val="18"/>
              <w:lang w:val="en-CA"/>
            </w:rPr>
          </w:rPrChange>
        </w:rPr>
        <w:pPrChange w:id="920" w:author="Jeff Norrie" w:date="2018-10-30T22:45:00Z">
          <w:pPr>
            <w:autoSpaceDE w:val="0"/>
            <w:autoSpaceDN w:val="0"/>
            <w:adjustRightInd w:val="0"/>
            <w:spacing w:after="0"/>
          </w:pPr>
        </w:pPrChange>
      </w:pPr>
      <w:ins w:id="921" w:author="Jeff Norrie" w:date="2018-10-30T22:42:00Z">
        <w:r w:rsidRPr="00FB7D97">
          <w:rPr>
            <w:rFonts w:asciiTheme="majorHAnsi" w:hAnsiTheme="majorHAnsi" w:cstheme="majorHAnsi"/>
            <w:lang w:val="en-CA"/>
            <w:rPrChange w:id="922" w:author="Jeff Norrie" w:date="2018-10-30T22:42:00Z">
              <w:rPr>
                <w:rFonts w:ascii="Cambria" w:hAnsi="Cambria" w:cs="Cambria"/>
                <w:sz w:val="18"/>
                <w:szCs w:val="18"/>
                <w:lang w:val="en-CA"/>
              </w:rPr>
            </w:rPrChange>
          </w:rPr>
          <w:t xml:space="preserve">Nair, P., Kandasamy, S., Zhang, J., Ji, X., Kirby, C., </w:t>
        </w:r>
        <w:proofErr w:type="spellStart"/>
        <w:r w:rsidRPr="00FB7D97">
          <w:rPr>
            <w:rFonts w:asciiTheme="majorHAnsi" w:hAnsiTheme="majorHAnsi" w:cstheme="majorHAnsi"/>
            <w:lang w:val="en-CA"/>
            <w:rPrChange w:id="923" w:author="Jeff Norrie" w:date="2018-10-30T22:42:00Z">
              <w:rPr>
                <w:rFonts w:ascii="Cambria" w:hAnsi="Cambria" w:cs="Cambria"/>
                <w:sz w:val="18"/>
                <w:szCs w:val="18"/>
                <w:lang w:val="en-CA"/>
              </w:rPr>
            </w:rPrChange>
          </w:rPr>
          <w:t>Benkel</w:t>
        </w:r>
        <w:proofErr w:type="spellEnd"/>
        <w:r w:rsidRPr="00FB7D97">
          <w:rPr>
            <w:rFonts w:asciiTheme="majorHAnsi" w:hAnsiTheme="majorHAnsi" w:cstheme="majorHAnsi"/>
            <w:lang w:val="en-CA"/>
            <w:rPrChange w:id="924" w:author="Jeff Norrie" w:date="2018-10-30T22:42:00Z">
              <w:rPr>
                <w:rFonts w:ascii="Cambria" w:hAnsi="Cambria" w:cs="Cambria"/>
                <w:sz w:val="18"/>
                <w:szCs w:val="18"/>
                <w:lang w:val="en-CA"/>
              </w:rPr>
            </w:rPrChange>
          </w:rPr>
          <w:t xml:space="preserve">, B., Hodges, M.D., Critchley, A.T., Hiltz, D., and </w:t>
        </w:r>
        <w:proofErr w:type="spellStart"/>
        <w:r w:rsidRPr="00FB7D97">
          <w:rPr>
            <w:rFonts w:asciiTheme="majorHAnsi" w:hAnsiTheme="majorHAnsi" w:cstheme="majorHAnsi"/>
            <w:lang w:val="en-CA"/>
            <w:rPrChange w:id="925" w:author="Jeff Norrie" w:date="2018-10-30T22:42:00Z">
              <w:rPr>
                <w:rFonts w:ascii="Cambria" w:hAnsi="Cambria" w:cs="Cambria"/>
                <w:sz w:val="18"/>
                <w:szCs w:val="18"/>
                <w:lang w:val="en-CA"/>
              </w:rPr>
            </w:rPrChange>
          </w:rPr>
          <w:t>Prithiviraj</w:t>
        </w:r>
        <w:proofErr w:type="spellEnd"/>
        <w:r w:rsidRPr="00FB7D97">
          <w:rPr>
            <w:rFonts w:asciiTheme="majorHAnsi" w:hAnsiTheme="majorHAnsi" w:cstheme="majorHAnsi"/>
            <w:lang w:val="en-CA"/>
            <w:rPrChange w:id="926" w:author="Jeff Norrie" w:date="2018-10-30T22:42:00Z">
              <w:rPr>
                <w:rFonts w:ascii="Cambria" w:hAnsi="Cambria" w:cs="Cambria"/>
                <w:sz w:val="18"/>
                <w:szCs w:val="18"/>
                <w:lang w:val="en-CA"/>
              </w:rPr>
            </w:rPrChange>
          </w:rPr>
          <w:t>, B.</w:t>
        </w:r>
      </w:ins>
      <w:ins w:id="927" w:author="Jeff Norrie" w:date="2018-10-30T22:50:00Z">
        <w:r w:rsidR="00C94672">
          <w:rPr>
            <w:rFonts w:asciiTheme="majorHAnsi" w:hAnsiTheme="majorHAnsi" w:cstheme="majorHAnsi"/>
            <w:lang w:val="en-CA"/>
          </w:rPr>
          <w:t xml:space="preserve"> </w:t>
        </w:r>
      </w:ins>
      <w:ins w:id="928" w:author="Jeff Norrie" w:date="2018-10-30T22:42:00Z">
        <w:r w:rsidRPr="00FB7D97">
          <w:rPr>
            <w:rFonts w:asciiTheme="majorHAnsi" w:hAnsiTheme="majorHAnsi" w:cstheme="majorHAnsi"/>
            <w:lang w:val="en-CA"/>
            <w:rPrChange w:id="929" w:author="Jeff Norrie" w:date="2018-10-30T22:42:00Z">
              <w:rPr>
                <w:rFonts w:ascii="Cambria" w:hAnsi="Cambria" w:cs="Cambria"/>
                <w:sz w:val="18"/>
                <w:szCs w:val="18"/>
                <w:lang w:val="en-CA"/>
              </w:rPr>
            </w:rPrChange>
          </w:rPr>
          <w:t xml:space="preserve">(2012). Transcriptional and metabolomic analysis of </w:t>
        </w:r>
        <w:proofErr w:type="spellStart"/>
        <w:r w:rsidRPr="00FB7D97">
          <w:rPr>
            <w:rFonts w:asciiTheme="majorHAnsi" w:hAnsiTheme="majorHAnsi" w:cstheme="majorHAnsi"/>
            <w:i/>
            <w:iCs/>
            <w:lang w:val="en-CA"/>
            <w:rPrChange w:id="930"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931" w:author="Jeff Norrie" w:date="2018-10-30T22:42:00Z">
              <w:rPr>
                <w:rFonts w:ascii="Cambria,Italic" w:hAnsi="Cambria,Italic" w:cs="Cambria,Italic"/>
                <w:i/>
                <w:iCs/>
                <w:sz w:val="18"/>
                <w:szCs w:val="18"/>
                <w:lang w:val="en-CA"/>
              </w:rPr>
            </w:rPrChange>
          </w:rPr>
          <w:t xml:space="preserve"> nodosum </w:t>
        </w:r>
        <w:r w:rsidRPr="00FB7D97">
          <w:rPr>
            <w:rFonts w:asciiTheme="majorHAnsi" w:hAnsiTheme="majorHAnsi" w:cstheme="majorHAnsi"/>
            <w:lang w:val="en-CA"/>
            <w:rPrChange w:id="932" w:author="Jeff Norrie" w:date="2018-10-30T22:42:00Z">
              <w:rPr>
                <w:rFonts w:ascii="Cambria" w:hAnsi="Cambria" w:cs="Cambria"/>
                <w:sz w:val="18"/>
                <w:szCs w:val="18"/>
                <w:lang w:val="en-CA"/>
              </w:rPr>
            </w:rPrChange>
          </w:rPr>
          <w:t>mediated freezing tolerance in</w:t>
        </w:r>
      </w:ins>
      <w:ins w:id="933" w:author="Jeff Norrie" w:date="2018-10-30T22:50:00Z">
        <w:r w:rsidR="00C94672">
          <w:rPr>
            <w:rFonts w:asciiTheme="majorHAnsi" w:hAnsiTheme="majorHAnsi" w:cstheme="majorHAnsi"/>
            <w:lang w:val="en-CA"/>
          </w:rPr>
          <w:t xml:space="preserve"> </w:t>
        </w:r>
      </w:ins>
      <w:ins w:id="934" w:author="Jeff Norrie" w:date="2018-10-30T22:42:00Z">
        <w:r w:rsidRPr="00FB7D97">
          <w:rPr>
            <w:rFonts w:asciiTheme="majorHAnsi" w:hAnsiTheme="majorHAnsi" w:cstheme="majorHAnsi"/>
            <w:i/>
            <w:iCs/>
            <w:lang w:val="en-CA"/>
            <w:rPrChange w:id="935" w:author="Jeff Norrie" w:date="2018-10-30T22:42:00Z">
              <w:rPr>
                <w:rFonts w:ascii="Cambria,Italic" w:hAnsi="Cambria,Italic" w:cs="Cambria,Italic"/>
                <w:i/>
                <w:iCs/>
                <w:sz w:val="18"/>
                <w:szCs w:val="18"/>
                <w:lang w:val="en-CA"/>
              </w:rPr>
            </w:rPrChange>
          </w:rPr>
          <w:t xml:space="preserve">Arabidopsis thaliana. </w:t>
        </w:r>
        <w:r w:rsidRPr="00FB7D97">
          <w:rPr>
            <w:rFonts w:asciiTheme="majorHAnsi" w:hAnsiTheme="majorHAnsi" w:cstheme="majorHAnsi"/>
            <w:lang w:val="en-CA"/>
            <w:rPrChange w:id="936" w:author="Jeff Norrie" w:date="2018-10-30T22:42:00Z">
              <w:rPr>
                <w:rFonts w:ascii="Cambria" w:hAnsi="Cambria" w:cs="Cambria"/>
                <w:sz w:val="18"/>
                <w:szCs w:val="18"/>
                <w:lang w:val="en-CA"/>
              </w:rPr>
            </w:rPrChange>
          </w:rPr>
          <w:t xml:space="preserve">BMC Genomics </w:t>
        </w:r>
        <w:r w:rsidRPr="00FB7D97">
          <w:rPr>
            <w:rFonts w:asciiTheme="majorHAnsi" w:hAnsiTheme="majorHAnsi" w:cstheme="majorHAnsi"/>
            <w:i/>
            <w:iCs/>
            <w:lang w:val="en-CA"/>
            <w:rPrChange w:id="937" w:author="Jeff Norrie" w:date="2018-10-30T22:42:00Z">
              <w:rPr>
                <w:rFonts w:ascii="Cambria,Italic" w:hAnsi="Cambria,Italic" w:cs="Cambria,Italic"/>
                <w:i/>
                <w:iCs/>
                <w:sz w:val="18"/>
                <w:szCs w:val="18"/>
                <w:lang w:val="en-CA"/>
              </w:rPr>
            </w:rPrChange>
          </w:rPr>
          <w:t xml:space="preserve">13 </w:t>
        </w:r>
        <w:r w:rsidRPr="00FB7D97">
          <w:rPr>
            <w:rFonts w:asciiTheme="majorHAnsi" w:hAnsiTheme="majorHAnsi" w:cstheme="majorHAnsi"/>
            <w:lang w:val="en-CA"/>
            <w:rPrChange w:id="938"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939" w:author="Jeff Norrie" w:date="2018-10-30T22:42:00Z">
              <w:rPr>
                <w:rFonts w:ascii="Cambria,Italic" w:hAnsi="Cambria,Italic" w:cs="Cambria,Italic"/>
                <w:i/>
                <w:iCs/>
                <w:sz w:val="18"/>
                <w:szCs w:val="18"/>
                <w:lang w:val="en-CA"/>
              </w:rPr>
            </w:rPrChange>
          </w:rPr>
          <w:t>1</w:t>
        </w:r>
        <w:r w:rsidRPr="00FB7D97">
          <w:rPr>
            <w:rFonts w:asciiTheme="majorHAnsi" w:hAnsiTheme="majorHAnsi" w:cstheme="majorHAnsi"/>
            <w:lang w:val="en-CA"/>
            <w:rPrChange w:id="940" w:author="Jeff Norrie" w:date="2018-10-30T22:42:00Z">
              <w:rPr>
                <w:rFonts w:ascii="Cambria" w:hAnsi="Cambria" w:cs="Cambria"/>
                <w:sz w:val="18"/>
                <w:szCs w:val="18"/>
                <w:lang w:val="en-CA"/>
              </w:rPr>
            </w:rPrChange>
          </w:rPr>
          <w:t>), 643.http://dx.doi.org/10.1186/1471-2164-13-643 PubMed</w:t>
        </w:r>
      </w:ins>
    </w:p>
    <w:p w14:paraId="455DC46D" w14:textId="521BD4FD" w:rsidR="00FB7D97" w:rsidRPr="00FB7D97" w:rsidRDefault="00FB7D97">
      <w:pPr>
        <w:autoSpaceDE w:val="0"/>
        <w:autoSpaceDN w:val="0"/>
        <w:adjustRightInd w:val="0"/>
        <w:spacing w:before="120" w:after="120" w:line="360" w:lineRule="auto"/>
        <w:rPr>
          <w:ins w:id="941" w:author="Jeff Norrie" w:date="2018-10-30T22:42:00Z"/>
          <w:rFonts w:asciiTheme="majorHAnsi" w:hAnsiTheme="majorHAnsi" w:cstheme="majorHAnsi"/>
          <w:lang w:val="en-CA"/>
          <w:rPrChange w:id="942" w:author="Jeff Norrie" w:date="2018-10-30T22:42:00Z">
            <w:rPr>
              <w:ins w:id="943" w:author="Jeff Norrie" w:date="2018-10-30T22:42:00Z"/>
              <w:rFonts w:ascii="Cambria" w:hAnsi="Cambria" w:cs="Cambria"/>
              <w:sz w:val="18"/>
              <w:szCs w:val="18"/>
              <w:lang w:val="en-CA"/>
            </w:rPr>
          </w:rPrChange>
        </w:rPr>
        <w:pPrChange w:id="944" w:author="Jeff Norrie" w:date="2018-10-30T22:45:00Z">
          <w:pPr>
            <w:autoSpaceDE w:val="0"/>
            <w:autoSpaceDN w:val="0"/>
            <w:adjustRightInd w:val="0"/>
            <w:spacing w:after="0"/>
          </w:pPr>
        </w:pPrChange>
      </w:pPr>
      <w:proofErr w:type="spellStart"/>
      <w:ins w:id="945" w:author="Jeff Norrie" w:date="2018-10-30T22:42:00Z">
        <w:r w:rsidRPr="00FB7D97">
          <w:rPr>
            <w:rFonts w:asciiTheme="majorHAnsi" w:hAnsiTheme="majorHAnsi" w:cstheme="majorHAnsi"/>
            <w:lang w:val="fr-CA"/>
            <w:rPrChange w:id="946" w:author="Jeff Norrie" w:date="2018-10-30T22:42:00Z">
              <w:rPr>
                <w:rFonts w:ascii="Cambria" w:hAnsi="Cambria" w:cs="Cambria"/>
                <w:sz w:val="18"/>
                <w:szCs w:val="18"/>
                <w:lang w:val="en-CA"/>
              </w:rPr>
            </w:rPrChange>
          </w:rPr>
          <w:t>Nannipieri</w:t>
        </w:r>
        <w:proofErr w:type="spellEnd"/>
        <w:r w:rsidRPr="00FB7D97">
          <w:rPr>
            <w:rFonts w:asciiTheme="majorHAnsi" w:hAnsiTheme="majorHAnsi" w:cstheme="majorHAnsi"/>
            <w:lang w:val="fr-CA"/>
            <w:rPrChange w:id="947" w:author="Jeff Norrie" w:date="2018-10-30T22:42:00Z">
              <w:rPr>
                <w:rFonts w:ascii="Cambria" w:hAnsi="Cambria" w:cs="Cambria"/>
                <w:sz w:val="18"/>
                <w:szCs w:val="18"/>
                <w:lang w:val="en-CA"/>
              </w:rPr>
            </w:rPrChange>
          </w:rPr>
          <w:t xml:space="preserve">, P., </w:t>
        </w:r>
        <w:proofErr w:type="spellStart"/>
        <w:r w:rsidRPr="00FB7D97">
          <w:rPr>
            <w:rFonts w:asciiTheme="majorHAnsi" w:hAnsiTheme="majorHAnsi" w:cstheme="majorHAnsi"/>
            <w:lang w:val="fr-CA"/>
            <w:rPrChange w:id="948" w:author="Jeff Norrie" w:date="2018-10-30T22:42:00Z">
              <w:rPr>
                <w:rFonts w:ascii="Cambria" w:hAnsi="Cambria" w:cs="Cambria"/>
                <w:sz w:val="18"/>
                <w:szCs w:val="18"/>
                <w:lang w:val="en-CA"/>
              </w:rPr>
            </w:rPrChange>
          </w:rPr>
          <w:t>Ascher</w:t>
        </w:r>
        <w:proofErr w:type="spellEnd"/>
        <w:r w:rsidRPr="00FB7D97">
          <w:rPr>
            <w:rFonts w:asciiTheme="majorHAnsi" w:hAnsiTheme="majorHAnsi" w:cstheme="majorHAnsi"/>
            <w:lang w:val="fr-CA"/>
            <w:rPrChange w:id="949" w:author="Jeff Norrie" w:date="2018-10-30T22:42:00Z">
              <w:rPr>
                <w:rFonts w:ascii="Cambria" w:hAnsi="Cambria" w:cs="Cambria"/>
                <w:sz w:val="18"/>
                <w:szCs w:val="18"/>
                <w:lang w:val="en-CA"/>
              </w:rPr>
            </w:rPrChange>
          </w:rPr>
          <w:t xml:space="preserve">, J., </w:t>
        </w:r>
        <w:proofErr w:type="spellStart"/>
        <w:r w:rsidRPr="00FB7D97">
          <w:rPr>
            <w:rFonts w:asciiTheme="majorHAnsi" w:hAnsiTheme="majorHAnsi" w:cstheme="majorHAnsi"/>
            <w:lang w:val="fr-CA"/>
            <w:rPrChange w:id="950" w:author="Jeff Norrie" w:date="2018-10-30T22:42:00Z">
              <w:rPr>
                <w:rFonts w:ascii="Cambria" w:hAnsi="Cambria" w:cs="Cambria"/>
                <w:sz w:val="18"/>
                <w:szCs w:val="18"/>
                <w:lang w:val="en-CA"/>
              </w:rPr>
            </w:rPrChange>
          </w:rPr>
          <w:t>Ceccherini</w:t>
        </w:r>
        <w:proofErr w:type="spellEnd"/>
        <w:r w:rsidRPr="00FB7D97">
          <w:rPr>
            <w:rFonts w:asciiTheme="majorHAnsi" w:hAnsiTheme="majorHAnsi" w:cstheme="majorHAnsi"/>
            <w:lang w:val="fr-CA"/>
            <w:rPrChange w:id="951" w:author="Jeff Norrie" w:date="2018-10-30T22:42:00Z">
              <w:rPr>
                <w:rFonts w:ascii="Cambria" w:hAnsi="Cambria" w:cs="Cambria"/>
                <w:sz w:val="18"/>
                <w:szCs w:val="18"/>
                <w:lang w:val="en-CA"/>
              </w:rPr>
            </w:rPrChange>
          </w:rPr>
          <w:t xml:space="preserve">, M.T., </w:t>
        </w:r>
        <w:proofErr w:type="spellStart"/>
        <w:r w:rsidRPr="00FB7D97">
          <w:rPr>
            <w:rFonts w:asciiTheme="majorHAnsi" w:hAnsiTheme="majorHAnsi" w:cstheme="majorHAnsi"/>
            <w:lang w:val="fr-CA"/>
            <w:rPrChange w:id="952" w:author="Jeff Norrie" w:date="2018-10-30T22:42:00Z">
              <w:rPr>
                <w:rFonts w:ascii="Cambria" w:hAnsi="Cambria" w:cs="Cambria"/>
                <w:sz w:val="18"/>
                <w:szCs w:val="18"/>
                <w:lang w:val="en-CA"/>
              </w:rPr>
            </w:rPrChange>
          </w:rPr>
          <w:t>Landi</w:t>
        </w:r>
        <w:proofErr w:type="spellEnd"/>
        <w:r w:rsidRPr="00FB7D97">
          <w:rPr>
            <w:rFonts w:asciiTheme="majorHAnsi" w:hAnsiTheme="majorHAnsi" w:cstheme="majorHAnsi"/>
            <w:lang w:val="fr-CA"/>
            <w:rPrChange w:id="953" w:author="Jeff Norrie" w:date="2018-10-30T22:42:00Z">
              <w:rPr>
                <w:rFonts w:ascii="Cambria" w:hAnsi="Cambria" w:cs="Cambria"/>
                <w:sz w:val="18"/>
                <w:szCs w:val="18"/>
                <w:lang w:val="en-CA"/>
              </w:rPr>
            </w:rPrChange>
          </w:rPr>
          <w:t xml:space="preserve">, L., </w:t>
        </w:r>
        <w:proofErr w:type="spellStart"/>
        <w:r w:rsidRPr="00FB7D97">
          <w:rPr>
            <w:rFonts w:asciiTheme="majorHAnsi" w:hAnsiTheme="majorHAnsi" w:cstheme="majorHAnsi"/>
            <w:lang w:val="fr-CA"/>
            <w:rPrChange w:id="954" w:author="Jeff Norrie" w:date="2018-10-30T22:42:00Z">
              <w:rPr>
                <w:rFonts w:ascii="Cambria" w:hAnsi="Cambria" w:cs="Cambria"/>
                <w:sz w:val="18"/>
                <w:szCs w:val="18"/>
                <w:lang w:val="en-CA"/>
              </w:rPr>
            </w:rPrChange>
          </w:rPr>
          <w:t>Pietramellara</w:t>
        </w:r>
        <w:proofErr w:type="spellEnd"/>
        <w:r w:rsidRPr="00FB7D97">
          <w:rPr>
            <w:rFonts w:asciiTheme="majorHAnsi" w:hAnsiTheme="majorHAnsi" w:cstheme="majorHAnsi"/>
            <w:lang w:val="fr-CA"/>
            <w:rPrChange w:id="955" w:author="Jeff Norrie" w:date="2018-10-30T22:42:00Z">
              <w:rPr>
                <w:rFonts w:ascii="Cambria" w:hAnsi="Cambria" w:cs="Cambria"/>
                <w:sz w:val="18"/>
                <w:szCs w:val="18"/>
                <w:lang w:val="en-CA"/>
              </w:rPr>
            </w:rPrChange>
          </w:rPr>
          <w:t xml:space="preserve">, G., and </w:t>
        </w:r>
        <w:proofErr w:type="spellStart"/>
        <w:r w:rsidRPr="00FB7D97">
          <w:rPr>
            <w:rFonts w:asciiTheme="majorHAnsi" w:hAnsiTheme="majorHAnsi" w:cstheme="majorHAnsi"/>
            <w:lang w:val="fr-CA"/>
            <w:rPrChange w:id="956" w:author="Jeff Norrie" w:date="2018-10-30T22:42:00Z">
              <w:rPr>
                <w:rFonts w:ascii="Cambria" w:hAnsi="Cambria" w:cs="Cambria"/>
                <w:sz w:val="18"/>
                <w:szCs w:val="18"/>
                <w:lang w:val="en-CA"/>
              </w:rPr>
            </w:rPrChange>
          </w:rPr>
          <w:t>Renella</w:t>
        </w:r>
        <w:proofErr w:type="spellEnd"/>
        <w:r w:rsidRPr="00FB7D97">
          <w:rPr>
            <w:rFonts w:asciiTheme="majorHAnsi" w:hAnsiTheme="majorHAnsi" w:cstheme="majorHAnsi"/>
            <w:lang w:val="fr-CA"/>
            <w:rPrChange w:id="957" w:author="Jeff Norrie" w:date="2018-10-30T22:42:00Z">
              <w:rPr>
                <w:rFonts w:ascii="Cambria" w:hAnsi="Cambria" w:cs="Cambria"/>
                <w:sz w:val="18"/>
                <w:szCs w:val="18"/>
                <w:lang w:val="en-CA"/>
              </w:rPr>
            </w:rPrChange>
          </w:rPr>
          <w:t xml:space="preserve">, G. (2003). </w:t>
        </w:r>
        <w:r w:rsidRPr="00FB7D97">
          <w:rPr>
            <w:rFonts w:asciiTheme="majorHAnsi" w:hAnsiTheme="majorHAnsi" w:cstheme="majorHAnsi"/>
            <w:lang w:val="en-CA"/>
            <w:rPrChange w:id="958" w:author="Jeff Norrie" w:date="2018-10-30T22:42:00Z">
              <w:rPr>
                <w:rFonts w:ascii="Cambria" w:hAnsi="Cambria" w:cs="Cambria"/>
                <w:sz w:val="18"/>
                <w:szCs w:val="18"/>
                <w:lang w:val="en-CA"/>
              </w:rPr>
            </w:rPrChange>
          </w:rPr>
          <w:t>Microbial diversity</w:t>
        </w:r>
      </w:ins>
      <w:ins w:id="959" w:author="Jeff Norrie" w:date="2018-10-30T22:50:00Z">
        <w:r w:rsidR="00C94672">
          <w:rPr>
            <w:rFonts w:asciiTheme="majorHAnsi" w:hAnsiTheme="majorHAnsi" w:cstheme="majorHAnsi"/>
            <w:lang w:val="en-CA"/>
          </w:rPr>
          <w:t xml:space="preserve"> </w:t>
        </w:r>
      </w:ins>
      <w:ins w:id="960" w:author="Jeff Norrie" w:date="2018-10-30T22:42:00Z">
        <w:r w:rsidRPr="00FB7D97">
          <w:rPr>
            <w:rFonts w:asciiTheme="majorHAnsi" w:hAnsiTheme="majorHAnsi" w:cstheme="majorHAnsi"/>
            <w:lang w:val="en-CA"/>
            <w:rPrChange w:id="961" w:author="Jeff Norrie" w:date="2018-10-30T22:42:00Z">
              <w:rPr>
                <w:rFonts w:ascii="Cambria" w:hAnsi="Cambria" w:cs="Cambria"/>
                <w:sz w:val="18"/>
                <w:szCs w:val="18"/>
                <w:lang w:val="en-CA"/>
              </w:rPr>
            </w:rPrChange>
          </w:rPr>
          <w:t xml:space="preserve">and soil functions. Eur. J. Soil Sci. </w:t>
        </w:r>
        <w:r w:rsidRPr="00FB7D97">
          <w:rPr>
            <w:rFonts w:asciiTheme="majorHAnsi" w:hAnsiTheme="majorHAnsi" w:cstheme="majorHAnsi"/>
            <w:i/>
            <w:iCs/>
            <w:lang w:val="en-CA"/>
            <w:rPrChange w:id="962" w:author="Jeff Norrie" w:date="2018-10-30T22:42:00Z">
              <w:rPr>
                <w:rFonts w:ascii="Cambria,Italic" w:hAnsi="Cambria,Italic" w:cs="Cambria,Italic"/>
                <w:i/>
                <w:iCs/>
                <w:sz w:val="18"/>
                <w:szCs w:val="18"/>
                <w:lang w:val="en-CA"/>
              </w:rPr>
            </w:rPrChange>
          </w:rPr>
          <w:t xml:space="preserve">54 </w:t>
        </w:r>
        <w:r w:rsidRPr="00FB7D97">
          <w:rPr>
            <w:rFonts w:asciiTheme="majorHAnsi" w:hAnsiTheme="majorHAnsi" w:cstheme="majorHAnsi"/>
            <w:lang w:val="en-CA"/>
            <w:rPrChange w:id="963"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964" w:author="Jeff Norrie" w:date="2018-10-30T22:42:00Z">
              <w:rPr>
                <w:rFonts w:ascii="Cambria,Italic" w:hAnsi="Cambria,Italic" w:cs="Cambria,Italic"/>
                <w:i/>
                <w:iCs/>
                <w:sz w:val="18"/>
                <w:szCs w:val="18"/>
                <w:lang w:val="en-CA"/>
              </w:rPr>
            </w:rPrChange>
          </w:rPr>
          <w:t>4</w:t>
        </w:r>
        <w:r w:rsidRPr="00FB7D97">
          <w:rPr>
            <w:rFonts w:asciiTheme="majorHAnsi" w:hAnsiTheme="majorHAnsi" w:cstheme="majorHAnsi"/>
            <w:lang w:val="en-CA"/>
            <w:rPrChange w:id="965" w:author="Jeff Norrie" w:date="2018-10-30T22:42:00Z">
              <w:rPr>
                <w:rFonts w:ascii="Cambria" w:hAnsi="Cambria" w:cs="Cambria"/>
                <w:sz w:val="18"/>
                <w:szCs w:val="18"/>
                <w:lang w:val="en-CA"/>
              </w:rPr>
            </w:rPrChange>
          </w:rPr>
          <w:t>), 655–670 http://dx.doi.org/10.1046/j.1351-0754.2003.0556.x.</w:t>
        </w:r>
      </w:ins>
    </w:p>
    <w:p w14:paraId="35695858" w14:textId="7C981839" w:rsidR="00FB7D97" w:rsidRPr="00FB7D97" w:rsidRDefault="00FB7D97">
      <w:pPr>
        <w:autoSpaceDE w:val="0"/>
        <w:autoSpaceDN w:val="0"/>
        <w:adjustRightInd w:val="0"/>
        <w:spacing w:before="120" w:after="120" w:line="360" w:lineRule="auto"/>
        <w:rPr>
          <w:ins w:id="966" w:author="Jeff Norrie" w:date="2018-10-30T22:42:00Z"/>
          <w:rFonts w:asciiTheme="majorHAnsi" w:hAnsiTheme="majorHAnsi" w:cstheme="majorHAnsi"/>
          <w:lang w:val="en-CA"/>
          <w:rPrChange w:id="967" w:author="Jeff Norrie" w:date="2018-10-30T22:42:00Z">
            <w:rPr>
              <w:ins w:id="968" w:author="Jeff Norrie" w:date="2018-10-30T22:42:00Z"/>
              <w:rFonts w:ascii="Cambria" w:hAnsi="Cambria" w:cs="Cambria"/>
              <w:sz w:val="18"/>
              <w:szCs w:val="18"/>
              <w:lang w:val="en-CA"/>
            </w:rPr>
          </w:rPrChange>
        </w:rPr>
        <w:pPrChange w:id="969" w:author="Jeff Norrie" w:date="2018-10-30T22:45:00Z">
          <w:pPr>
            <w:autoSpaceDE w:val="0"/>
            <w:autoSpaceDN w:val="0"/>
            <w:adjustRightInd w:val="0"/>
            <w:spacing w:after="0"/>
          </w:pPr>
        </w:pPrChange>
      </w:pPr>
      <w:ins w:id="970" w:author="Jeff Norrie" w:date="2018-10-30T22:42:00Z">
        <w:r w:rsidRPr="00FB7D97">
          <w:rPr>
            <w:rFonts w:asciiTheme="majorHAnsi" w:hAnsiTheme="majorHAnsi" w:cstheme="majorHAnsi"/>
            <w:lang w:val="en-CA"/>
            <w:rPrChange w:id="971" w:author="Jeff Norrie" w:date="2018-10-30T22:42:00Z">
              <w:rPr>
                <w:rFonts w:ascii="Cambria" w:hAnsi="Cambria" w:cs="Cambria"/>
                <w:sz w:val="18"/>
                <w:szCs w:val="18"/>
                <w:lang w:val="en-CA"/>
              </w:rPr>
            </w:rPrChange>
          </w:rPr>
          <w:t xml:space="preserve">Newman, M.A., </w:t>
        </w:r>
        <w:proofErr w:type="spellStart"/>
        <w:r w:rsidRPr="00FB7D97">
          <w:rPr>
            <w:rFonts w:asciiTheme="majorHAnsi" w:hAnsiTheme="majorHAnsi" w:cstheme="majorHAnsi"/>
            <w:lang w:val="en-CA"/>
            <w:rPrChange w:id="972" w:author="Jeff Norrie" w:date="2018-10-30T22:42:00Z">
              <w:rPr>
                <w:rFonts w:ascii="Cambria" w:hAnsi="Cambria" w:cs="Cambria"/>
                <w:sz w:val="18"/>
                <w:szCs w:val="18"/>
                <w:lang w:val="en-CA"/>
              </w:rPr>
            </w:rPrChange>
          </w:rPr>
          <w:t>Sundelin</w:t>
        </w:r>
        <w:proofErr w:type="spellEnd"/>
        <w:r w:rsidRPr="00FB7D97">
          <w:rPr>
            <w:rFonts w:asciiTheme="majorHAnsi" w:hAnsiTheme="majorHAnsi" w:cstheme="majorHAnsi"/>
            <w:lang w:val="en-CA"/>
            <w:rPrChange w:id="973" w:author="Jeff Norrie" w:date="2018-10-30T22:42:00Z">
              <w:rPr>
                <w:rFonts w:ascii="Cambria" w:hAnsi="Cambria" w:cs="Cambria"/>
                <w:sz w:val="18"/>
                <w:szCs w:val="18"/>
                <w:lang w:val="en-CA"/>
              </w:rPr>
            </w:rPrChange>
          </w:rPr>
          <w:t xml:space="preserve">, T., Nielsen, J.T., and </w:t>
        </w:r>
        <w:proofErr w:type="spellStart"/>
        <w:r w:rsidRPr="00FB7D97">
          <w:rPr>
            <w:rFonts w:asciiTheme="majorHAnsi" w:hAnsiTheme="majorHAnsi" w:cstheme="majorHAnsi"/>
            <w:lang w:val="en-CA"/>
            <w:rPrChange w:id="974" w:author="Jeff Norrie" w:date="2018-10-30T22:42:00Z">
              <w:rPr>
                <w:rFonts w:ascii="Cambria" w:hAnsi="Cambria" w:cs="Cambria"/>
                <w:sz w:val="18"/>
                <w:szCs w:val="18"/>
                <w:lang w:val="en-CA"/>
              </w:rPr>
            </w:rPrChange>
          </w:rPr>
          <w:t>Erbs</w:t>
        </w:r>
        <w:proofErr w:type="spellEnd"/>
        <w:r w:rsidRPr="00FB7D97">
          <w:rPr>
            <w:rFonts w:asciiTheme="majorHAnsi" w:hAnsiTheme="majorHAnsi" w:cstheme="majorHAnsi"/>
            <w:lang w:val="en-CA"/>
            <w:rPrChange w:id="975" w:author="Jeff Norrie" w:date="2018-10-30T22:42:00Z">
              <w:rPr>
                <w:rFonts w:ascii="Cambria" w:hAnsi="Cambria" w:cs="Cambria"/>
                <w:sz w:val="18"/>
                <w:szCs w:val="18"/>
                <w:lang w:val="en-CA"/>
              </w:rPr>
            </w:rPrChange>
          </w:rPr>
          <w:t>, G. (2013). MAMP (microbe-associated molecular pattern)</w:t>
        </w:r>
      </w:ins>
      <w:ins w:id="976" w:author="Jeff Norrie" w:date="2018-10-30T22:50:00Z">
        <w:r w:rsidR="00C94672">
          <w:rPr>
            <w:rFonts w:asciiTheme="majorHAnsi" w:hAnsiTheme="majorHAnsi" w:cstheme="majorHAnsi"/>
            <w:lang w:val="en-CA"/>
          </w:rPr>
          <w:t xml:space="preserve"> </w:t>
        </w:r>
      </w:ins>
      <w:ins w:id="977" w:author="Jeff Norrie" w:date="2018-10-30T22:42:00Z">
        <w:r w:rsidRPr="00FB7D97">
          <w:rPr>
            <w:rFonts w:asciiTheme="majorHAnsi" w:hAnsiTheme="majorHAnsi" w:cstheme="majorHAnsi"/>
            <w:lang w:val="en-CA"/>
            <w:rPrChange w:id="978" w:author="Jeff Norrie" w:date="2018-10-30T22:42:00Z">
              <w:rPr>
                <w:rFonts w:ascii="Cambria" w:hAnsi="Cambria" w:cs="Cambria"/>
                <w:sz w:val="18"/>
                <w:szCs w:val="18"/>
                <w:lang w:val="en-CA"/>
              </w:rPr>
            </w:rPrChange>
          </w:rPr>
          <w:t xml:space="preserve">triggered immunity in plants. Front Plant Sci </w:t>
        </w:r>
        <w:r w:rsidRPr="00FB7D97">
          <w:rPr>
            <w:rFonts w:asciiTheme="majorHAnsi" w:hAnsiTheme="majorHAnsi" w:cstheme="majorHAnsi"/>
            <w:i/>
            <w:iCs/>
            <w:lang w:val="en-CA"/>
            <w:rPrChange w:id="979" w:author="Jeff Norrie" w:date="2018-10-30T22:42:00Z">
              <w:rPr>
                <w:rFonts w:ascii="Cambria,Italic" w:hAnsi="Cambria,Italic" w:cs="Cambria,Italic"/>
                <w:i/>
                <w:iCs/>
                <w:sz w:val="18"/>
                <w:szCs w:val="18"/>
                <w:lang w:val="en-CA"/>
              </w:rPr>
            </w:rPrChange>
          </w:rPr>
          <w:t>4</w:t>
        </w:r>
        <w:r w:rsidRPr="00FB7D97">
          <w:rPr>
            <w:rFonts w:asciiTheme="majorHAnsi" w:hAnsiTheme="majorHAnsi" w:cstheme="majorHAnsi"/>
            <w:lang w:val="en-CA"/>
            <w:rPrChange w:id="980" w:author="Jeff Norrie" w:date="2018-10-30T22:42:00Z">
              <w:rPr>
                <w:rFonts w:ascii="Cambria" w:hAnsi="Cambria" w:cs="Cambria"/>
                <w:sz w:val="18"/>
                <w:szCs w:val="18"/>
                <w:lang w:val="en-CA"/>
              </w:rPr>
            </w:rPrChange>
          </w:rPr>
          <w:t>, 139.http://dx.doi.org/10.3389/fpls.2013.00139 PubMed</w:t>
        </w:r>
      </w:ins>
    </w:p>
    <w:p w14:paraId="0D279D72" w14:textId="3A6BC21D" w:rsidR="00FB7D97" w:rsidRPr="00FB7D97" w:rsidRDefault="00FB7D97">
      <w:pPr>
        <w:autoSpaceDE w:val="0"/>
        <w:autoSpaceDN w:val="0"/>
        <w:adjustRightInd w:val="0"/>
        <w:spacing w:before="120" w:after="120" w:line="360" w:lineRule="auto"/>
        <w:rPr>
          <w:ins w:id="981" w:author="Jeff Norrie" w:date="2018-10-30T22:42:00Z"/>
          <w:rFonts w:asciiTheme="majorHAnsi" w:hAnsiTheme="majorHAnsi" w:cstheme="majorHAnsi"/>
          <w:lang w:val="en-CA"/>
          <w:rPrChange w:id="982" w:author="Jeff Norrie" w:date="2018-10-30T22:42:00Z">
            <w:rPr>
              <w:ins w:id="983" w:author="Jeff Norrie" w:date="2018-10-30T22:42:00Z"/>
              <w:rFonts w:ascii="Cambria" w:hAnsi="Cambria" w:cs="Cambria"/>
              <w:sz w:val="18"/>
              <w:szCs w:val="18"/>
              <w:lang w:val="en-CA"/>
            </w:rPr>
          </w:rPrChange>
        </w:rPr>
        <w:pPrChange w:id="984" w:author="Jeff Norrie" w:date="2018-10-30T22:45:00Z">
          <w:pPr>
            <w:autoSpaceDE w:val="0"/>
            <w:autoSpaceDN w:val="0"/>
            <w:adjustRightInd w:val="0"/>
            <w:spacing w:after="0"/>
          </w:pPr>
        </w:pPrChange>
      </w:pPr>
      <w:proofErr w:type="spellStart"/>
      <w:ins w:id="985" w:author="Jeff Norrie" w:date="2018-10-30T22:42:00Z">
        <w:r w:rsidRPr="00FB7D97">
          <w:rPr>
            <w:rFonts w:asciiTheme="majorHAnsi" w:hAnsiTheme="majorHAnsi" w:cstheme="majorHAnsi"/>
            <w:lang w:val="en-CA"/>
            <w:rPrChange w:id="986" w:author="Jeff Norrie" w:date="2018-10-30T22:42:00Z">
              <w:rPr>
                <w:rFonts w:ascii="Cambria" w:hAnsi="Cambria" w:cs="Cambria"/>
                <w:sz w:val="18"/>
                <w:szCs w:val="18"/>
                <w:lang w:val="en-CA"/>
              </w:rPr>
            </w:rPrChange>
          </w:rPr>
          <w:t>Rayirath</w:t>
        </w:r>
        <w:proofErr w:type="spellEnd"/>
        <w:r w:rsidRPr="00FB7D97">
          <w:rPr>
            <w:rFonts w:asciiTheme="majorHAnsi" w:hAnsiTheme="majorHAnsi" w:cstheme="majorHAnsi"/>
            <w:lang w:val="en-CA"/>
            <w:rPrChange w:id="987" w:author="Jeff Norrie" w:date="2018-10-30T22:42:00Z">
              <w:rPr>
                <w:rFonts w:ascii="Cambria" w:hAnsi="Cambria" w:cs="Cambria"/>
                <w:sz w:val="18"/>
                <w:szCs w:val="18"/>
                <w:lang w:val="en-CA"/>
              </w:rPr>
            </w:rPrChange>
          </w:rPr>
          <w:t xml:space="preserve">, P., </w:t>
        </w:r>
        <w:proofErr w:type="spellStart"/>
        <w:r w:rsidRPr="00FB7D97">
          <w:rPr>
            <w:rFonts w:asciiTheme="majorHAnsi" w:hAnsiTheme="majorHAnsi" w:cstheme="majorHAnsi"/>
            <w:lang w:val="en-CA"/>
            <w:rPrChange w:id="988" w:author="Jeff Norrie" w:date="2018-10-30T22:42:00Z">
              <w:rPr>
                <w:rFonts w:ascii="Cambria" w:hAnsi="Cambria" w:cs="Cambria"/>
                <w:sz w:val="18"/>
                <w:szCs w:val="18"/>
                <w:lang w:val="en-CA"/>
              </w:rPr>
            </w:rPrChange>
          </w:rPr>
          <w:t>Benkel</w:t>
        </w:r>
        <w:proofErr w:type="spellEnd"/>
        <w:r w:rsidRPr="00FB7D97">
          <w:rPr>
            <w:rFonts w:asciiTheme="majorHAnsi" w:hAnsiTheme="majorHAnsi" w:cstheme="majorHAnsi"/>
            <w:lang w:val="en-CA"/>
            <w:rPrChange w:id="989" w:author="Jeff Norrie" w:date="2018-10-30T22:42:00Z">
              <w:rPr>
                <w:rFonts w:ascii="Cambria" w:hAnsi="Cambria" w:cs="Cambria"/>
                <w:sz w:val="18"/>
                <w:szCs w:val="18"/>
                <w:lang w:val="en-CA"/>
              </w:rPr>
            </w:rPrChange>
          </w:rPr>
          <w:t>, B., Mark Hodges, D., Allan-</w:t>
        </w:r>
        <w:proofErr w:type="spellStart"/>
        <w:r w:rsidRPr="00FB7D97">
          <w:rPr>
            <w:rFonts w:asciiTheme="majorHAnsi" w:hAnsiTheme="majorHAnsi" w:cstheme="majorHAnsi"/>
            <w:lang w:val="en-CA"/>
            <w:rPrChange w:id="990" w:author="Jeff Norrie" w:date="2018-10-30T22:42:00Z">
              <w:rPr>
                <w:rFonts w:ascii="Cambria" w:hAnsi="Cambria" w:cs="Cambria"/>
                <w:sz w:val="18"/>
                <w:szCs w:val="18"/>
                <w:lang w:val="en-CA"/>
              </w:rPr>
            </w:rPrChange>
          </w:rPr>
          <w:t>Wojtas</w:t>
        </w:r>
        <w:proofErr w:type="spellEnd"/>
        <w:r w:rsidRPr="00FB7D97">
          <w:rPr>
            <w:rFonts w:asciiTheme="majorHAnsi" w:hAnsiTheme="majorHAnsi" w:cstheme="majorHAnsi"/>
            <w:lang w:val="en-CA"/>
            <w:rPrChange w:id="991" w:author="Jeff Norrie" w:date="2018-10-30T22:42:00Z">
              <w:rPr>
                <w:rFonts w:ascii="Cambria" w:hAnsi="Cambria" w:cs="Cambria"/>
                <w:sz w:val="18"/>
                <w:szCs w:val="18"/>
                <w:lang w:val="en-CA"/>
              </w:rPr>
            </w:rPrChange>
          </w:rPr>
          <w:t xml:space="preserve">, P., Mackinnon, S., Critchley, A.T., and </w:t>
        </w:r>
        <w:proofErr w:type="spellStart"/>
        <w:r w:rsidRPr="00FB7D97">
          <w:rPr>
            <w:rFonts w:asciiTheme="majorHAnsi" w:hAnsiTheme="majorHAnsi" w:cstheme="majorHAnsi"/>
            <w:lang w:val="en-CA"/>
            <w:rPrChange w:id="992" w:author="Jeff Norrie" w:date="2018-10-30T22:42:00Z">
              <w:rPr>
                <w:rFonts w:ascii="Cambria" w:hAnsi="Cambria" w:cs="Cambria"/>
                <w:sz w:val="18"/>
                <w:szCs w:val="18"/>
                <w:lang w:val="en-CA"/>
              </w:rPr>
            </w:rPrChange>
          </w:rPr>
          <w:t>Prithiviraj</w:t>
        </w:r>
        <w:proofErr w:type="spellEnd"/>
        <w:r w:rsidRPr="00FB7D97">
          <w:rPr>
            <w:rFonts w:asciiTheme="majorHAnsi" w:hAnsiTheme="majorHAnsi" w:cstheme="majorHAnsi"/>
            <w:lang w:val="en-CA"/>
            <w:rPrChange w:id="993" w:author="Jeff Norrie" w:date="2018-10-30T22:42:00Z">
              <w:rPr>
                <w:rFonts w:ascii="Cambria" w:hAnsi="Cambria" w:cs="Cambria"/>
                <w:sz w:val="18"/>
                <w:szCs w:val="18"/>
                <w:lang w:val="en-CA"/>
              </w:rPr>
            </w:rPrChange>
          </w:rPr>
          <w:t>, B. (2009).</w:t>
        </w:r>
      </w:ins>
      <w:ins w:id="994" w:author="Jeff Norrie" w:date="2018-10-30T22:50:00Z">
        <w:r w:rsidR="00C94672">
          <w:rPr>
            <w:rFonts w:asciiTheme="majorHAnsi" w:hAnsiTheme="majorHAnsi" w:cstheme="majorHAnsi"/>
            <w:lang w:val="en-CA"/>
          </w:rPr>
          <w:t xml:space="preserve"> </w:t>
        </w:r>
      </w:ins>
      <w:ins w:id="995" w:author="Jeff Norrie" w:date="2018-10-30T22:42:00Z">
        <w:r w:rsidRPr="00FB7D97">
          <w:rPr>
            <w:rFonts w:asciiTheme="majorHAnsi" w:hAnsiTheme="majorHAnsi" w:cstheme="majorHAnsi"/>
            <w:lang w:val="en-CA"/>
            <w:rPrChange w:id="996" w:author="Jeff Norrie" w:date="2018-10-30T22:42:00Z">
              <w:rPr>
                <w:rFonts w:ascii="Cambria" w:hAnsi="Cambria" w:cs="Cambria"/>
                <w:sz w:val="18"/>
                <w:szCs w:val="18"/>
                <w:lang w:val="en-CA"/>
              </w:rPr>
            </w:rPrChange>
          </w:rPr>
          <w:t xml:space="preserve">Lipophilic components of the brown seaweed, </w:t>
        </w:r>
        <w:proofErr w:type="spellStart"/>
        <w:r w:rsidRPr="00FB7D97">
          <w:rPr>
            <w:rFonts w:asciiTheme="majorHAnsi" w:hAnsiTheme="majorHAnsi" w:cstheme="majorHAnsi"/>
            <w:i/>
            <w:iCs/>
            <w:lang w:val="en-CA"/>
            <w:rPrChange w:id="997"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998" w:author="Jeff Norrie" w:date="2018-10-30T22:42:00Z">
              <w:rPr>
                <w:rFonts w:ascii="Cambria,Italic" w:hAnsi="Cambria,Italic" w:cs="Cambria,Italic"/>
                <w:i/>
                <w:iCs/>
                <w:sz w:val="18"/>
                <w:szCs w:val="18"/>
                <w:lang w:val="en-CA"/>
              </w:rPr>
            </w:rPrChange>
          </w:rPr>
          <w:t xml:space="preserve"> nodosum</w:t>
        </w:r>
        <w:r w:rsidRPr="00FB7D97">
          <w:rPr>
            <w:rFonts w:asciiTheme="majorHAnsi" w:hAnsiTheme="majorHAnsi" w:cstheme="majorHAnsi"/>
            <w:lang w:val="en-CA"/>
            <w:rPrChange w:id="999" w:author="Jeff Norrie" w:date="2018-10-30T22:42:00Z">
              <w:rPr>
                <w:rFonts w:ascii="Cambria" w:hAnsi="Cambria" w:cs="Cambria"/>
                <w:sz w:val="18"/>
                <w:szCs w:val="18"/>
                <w:lang w:val="en-CA"/>
              </w:rPr>
            </w:rPrChange>
          </w:rPr>
          <w:t xml:space="preserve">, enhance freezing tolerance in </w:t>
        </w:r>
        <w:r w:rsidRPr="00FB7D97">
          <w:rPr>
            <w:rFonts w:asciiTheme="majorHAnsi" w:hAnsiTheme="majorHAnsi" w:cstheme="majorHAnsi"/>
            <w:i/>
            <w:iCs/>
            <w:lang w:val="en-CA"/>
            <w:rPrChange w:id="1000" w:author="Jeff Norrie" w:date="2018-10-30T22:42:00Z">
              <w:rPr>
                <w:rFonts w:ascii="Cambria,Italic" w:hAnsi="Cambria,Italic" w:cs="Cambria,Italic"/>
                <w:i/>
                <w:iCs/>
                <w:sz w:val="18"/>
                <w:szCs w:val="18"/>
                <w:lang w:val="en-CA"/>
              </w:rPr>
            </w:rPrChange>
          </w:rPr>
          <w:t>Arabidopsis</w:t>
        </w:r>
      </w:ins>
      <w:ins w:id="1001" w:author="Jeff Norrie" w:date="2018-10-30T22:51:00Z">
        <w:r w:rsidR="00C94672">
          <w:rPr>
            <w:rFonts w:asciiTheme="majorHAnsi" w:hAnsiTheme="majorHAnsi" w:cstheme="majorHAnsi"/>
            <w:i/>
            <w:iCs/>
            <w:lang w:val="en-CA"/>
          </w:rPr>
          <w:t xml:space="preserve"> </w:t>
        </w:r>
      </w:ins>
      <w:ins w:id="1002" w:author="Jeff Norrie" w:date="2018-10-30T22:42:00Z">
        <w:r w:rsidRPr="00FB7D97">
          <w:rPr>
            <w:rFonts w:asciiTheme="majorHAnsi" w:hAnsiTheme="majorHAnsi" w:cstheme="majorHAnsi"/>
            <w:i/>
            <w:iCs/>
            <w:lang w:val="en-CA"/>
            <w:rPrChange w:id="1003" w:author="Jeff Norrie" w:date="2018-10-30T22:42:00Z">
              <w:rPr>
                <w:rFonts w:ascii="Cambria,Italic" w:hAnsi="Cambria,Italic" w:cs="Cambria,Italic"/>
                <w:i/>
                <w:iCs/>
                <w:sz w:val="18"/>
                <w:szCs w:val="18"/>
                <w:lang w:val="en-CA"/>
              </w:rPr>
            </w:rPrChange>
          </w:rPr>
          <w:t xml:space="preserve">thaliana. </w:t>
        </w:r>
        <w:r w:rsidRPr="00FB7D97">
          <w:rPr>
            <w:rFonts w:asciiTheme="majorHAnsi" w:hAnsiTheme="majorHAnsi" w:cstheme="majorHAnsi"/>
            <w:lang w:val="en-CA"/>
            <w:rPrChange w:id="1004" w:author="Jeff Norrie" w:date="2018-10-30T22:42:00Z">
              <w:rPr>
                <w:rFonts w:ascii="Cambria" w:hAnsi="Cambria" w:cs="Cambria"/>
                <w:sz w:val="18"/>
                <w:szCs w:val="18"/>
                <w:lang w:val="en-CA"/>
              </w:rPr>
            </w:rPrChange>
          </w:rPr>
          <w:t xml:space="preserve">Planta </w:t>
        </w:r>
        <w:r w:rsidRPr="00FB7D97">
          <w:rPr>
            <w:rFonts w:asciiTheme="majorHAnsi" w:hAnsiTheme="majorHAnsi" w:cstheme="majorHAnsi"/>
            <w:i/>
            <w:iCs/>
            <w:lang w:val="en-CA"/>
            <w:rPrChange w:id="1005" w:author="Jeff Norrie" w:date="2018-10-30T22:42:00Z">
              <w:rPr>
                <w:rFonts w:ascii="Cambria,Italic" w:hAnsi="Cambria,Italic" w:cs="Cambria,Italic"/>
                <w:i/>
                <w:iCs/>
                <w:sz w:val="18"/>
                <w:szCs w:val="18"/>
                <w:lang w:val="en-CA"/>
              </w:rPr>
            </w:rPrChange>
          </w:rPr>
          <w:t xml:space="preserve">230 </w:t>
        </w:r>
        <w:r w:rsidRPr="00FB7D97">
          <w:rPr>
            <w:rFonts w:asciiTheme="majorHAnsi" w:hAnsiTheme="majorHAnsi" w:cstheme="majorHAnsi"/>
            <w:lang w:val="en-CA"/>
            <w:rPrChange w:id="1006"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1007" w:author="Jeff Norrie" w:date="2018-10-30T22:42:00Z">
              <w:rPr>
                <w:rFonts w:ascii="Cambria,Italic" w:hAnsi="Cambria,Italic" w:cs="Cambria,Italic"/>
                <w:i/>
                <w:iCs/>
                <w:sz w:val="18"/>
                <w:szCs w:val="18"/>
                <w:lang w:val="en-CA"/>
              </w:rPr>
            </w:rPrChange>
          </w:rPr>
          <w:t>1</w:t>
        </w:r>
        <w:r w:rsidRPr="00FB7D97">
          <w:rPr>
            <w:rFonts w:asciiTheme="majorHAnsi" w:hAnsiTheme="majorHAnsi" w:cstheme="majorHAnsi"/>
            <w:lang w:val="en-CA"/>
            <w:rPrChange w:id="1008" w:author="Jeff Norrie" w:date="2018-10-30T22:42:00Z">
              <w:rPr>
                <w:rFonts w:ascii="Cambria" w:hAnsi="Cambria" w:cs="Cambria"/>
                <w:sz w:val="18"/>
                <w:szCs w:val="18"/>
                <w:lang w:val="en-CA"/>
              </w:rPr>
            </w:rPrChange>
          </w:rPr>
          <w:t>), 135–147.http://dx.doi.org/10.1007/s00425-009-0920-8 PubMed</w:t>
        </w:r>
      </w:ins>
    </w:p>
    <w:p w14:paraId="1820F914" w14:textId="0B0E4B7A" w:rsidR="00FB7D97" w:rsidRPr="00FB7D97" w:rsidRDefault="00FB7D97">
      <w:pPr>
        <w:autoSpaceDE w:val="0"/>
        <w:autoSpaceDN w:val="0"/>
        <w:adjustRightInd w:val="0"/>
        <w:spacing w:before="120" w:after="120" w:line="360" w:lineRule="auto"/>
        <w:rPr>
          <w:ins w:id="1009" w:author="Jeff Norrie" w:date="2018-10-30T22:42:00Z"/>
          <w:rFonts w:asciiTheme="majorHAnsi" w:hAnsiTheme="majorHAnsi" w:cstheme="majorHAnsi"/>
          <w:lang w:val="en-CA"/>
          <w:rPrChange w:id="1010" w:author="Jeff Norrie" w:date="2018-10-30T22:42:00Z">
            <w:rPr>
              <w:ins w:id="1011" w:author="Jeff Norrie" w:date="2018-10-30T22:42:00Z"/>
              <w:rFonts w:ascii="Cambria" w:hAnsi="Cambria" w:cs="Cambria"/>
              <w:sz w:val="18"/>
              <w:szCs w:val="18"/>
              <w:lang w:val="en-CA"/>
            </w:rPr>
          </w:rPrChange>
        </w:rPr>
        <w:pPrChange w:id="1012" w:author="Jeff Norrie" w:date="2018-10-30T22:45:00Z">
          <w:pPr>
            <w:autoSpaceDE w:val="0"/>
            <w:autoSpaceDN w:val="0"/>
            <w:adjustRightInd w:val="0"/>
            <w:spacing w:after="0"/>
          </w:pPr>
        </w:pPrChange>
      </w:pPr>
      <w:ins w:id="1013" w:author="Jeff Norrie" w:date="2018-10-30T22:42:00Z">
        <w:r w:rsidRPr="00FB7D97">
          <w:rPr>
            <w:rFonts w:asciiTheme="majorHAnsi" w:hAnsiTheme="majorHAnsi" w:cstheme="majorHAnsi"/>
            <w:lang w:val="en-CA"/>
            <w:rPrChange w:id="1014" w:author="Jeff Norrie" w:date="2018-10-30T22:42:00Z">
              <w:rPr>
                <w:rFonts w:ascii="Cambria" w:hAnsi="Cambria" w:cs="Cambria"/>
                <w:sz w:val="18"/>
                <w:szCs w:val="18"/>
                <w:lang w:val="en-CA"/>
              </w:rPr>
            </w:rPrChange>
          </w:rPr>
          <w:t>Schmidt, R.E., and Zhang, X. (1997). Influence of seaweed on growth and stress tolerance of grasses. Paper</w:t>
        </w:r>
      </w:ins>
      <w:ins w:id="1015" w:author="Jeff Norrie" w:date="2018-10-30T22:51:00Z">
        <w:r w:rsidR="00C94672">
          <w:rPr>
            <w:rFonts w:asciiTheme="majorHAnsi" w:hAnsiTheme="majorHAnsi" w:cstheme="majorHAnsi"/>
            <w:lang w:val="en-CA"/>
          </w:rPr>
          <w:t xml:space="preserve"> </w:t>
        </w:r>
      </w:ins>
      <w:ins w:id="1016" w:author="Jeff Norrie" w:date="2018-10-30T22:42:00Z">
        <w:r w:rsidRPr="00FB7D97">
          <w:rPr>
            <w:rFonts w:asciiTheme="majorHAnsi" w:hAnsiTheme="majorHAnsi" w:cstheme="majorHAnsi"/>
            <w:lang w:val="en-CA"/>
            <w:rPrChange w:id="1017" w:author="Jeff Norrie" w:date="2018-10-30T22:42:00Z">
              <w:rPr>
                <w:rFonts w:ascii="Cambria" w:hAnsi="Cambria" w:cs="Cambria"/>
                <w:sz w:val="18"/>
                <w:szCs w:val="18"/>
                <w:lang w:val="en-CA"/>
              </w:rPr>
            </w:rPrChange>
          </w:rPr>
          <w:t xml:space="preserve">presented at: Am. Forage </w:t>
        </w:r>
        <w:proofErr w:type="spellStart"/>
        <w:r w:rsidRPr="00FB7D97">
          <w:rPr>
            <w:rFonts w:asciiTheme="majorHAnsi" w:hAnsiTheme="majorHAnsi" w:cstheme="majorHAnsi"/>
            <w:lang w:val="en-CA"/>
            <w:rPrChange w:id="1018" w:author="Jeff Norrie" w:date="2018-10-30T22:42:00Z">
              <w:rPr>
                <w:rFonts w:ascii="Cambria" w:hAnsi="Cambria" w:cs="Cambria"/>
                <w:sz w:val="18"/>
                <w:szCs w:val="18"/>
                <w:lang w:val="en-CA"/>
              </w:rPr>
            </w:rPrChange>
          </w:rPr>
          <w:t>Grassl</w:t>
        </w:r>
        <w:proofErr w:type="spellEnd"/>
        <w:r w:rsidRPr="00FB7D97">
          <w:rPr>
            <w:rFonts w:asciiTheme="majorHAnsi" w:hAnsiTheme="majorHAnsi" w:cstheme="majorHAnsi"/>
            <w:lang w:val="en-CA"/>
            <w:rPrChange w:id="1019" w:author="Jeff Norrie" w:date="2018-10-30T22:42:00Z">
              <w:rPr>
                <w:rFonts w:ascii="Cambria" w:hAnsi="Cambria" w:cs="Cambria"/>
                <w:sz w:val="18"/>
                <w:szCs w:val="18"/>
                <w:lang w:val="en-CA"/>
              </w:rPr>
            </w:rPrChange>
          </w:rPr>
          <w:t>. Council (Ft. Worth, TX, USA.</w:t>
        </w:r>
      </w:ins>
    </w:p>
    <w:p w14:paraId="56FE3ECE" w14:textId="4C8AFA38" w:rsidR="00FB7D97" w:rsidRPr="00FB7D97" w:rsidRDefault="00FB7D97">
      <w:pPr>
        <w:autoSpaceDE w:val="0"/>
        <w:autoSpaceDN w:val="0"/>
        <w:adjustRightInd w:val="0"/>
        <w:spacing w:before="120" w:after="120" w:line="360" w:lineRule="auto"/>
        <w:rPr>
          <w:ins w:id="1020" w:author="Jeff Norrie" w:date="2018-10-30T22:42:00Z"/>
          <w:rFonts w:asciiTheme="majorHAnsi" w:hAnsiTheme="majorHAnsi" w:cstheme="majorHAnsi"/>
          <w:i/>
          <w:iCs/>
          <w:lang w:val="en-CA"/>
          <w:rPrChange w:id="1021" w:author="Jeff Norrie" w:date="2018-10-30T22:42:00Z">
            <w:rPr>
              <w:ins w:id="1022" w:author="Jeff Norrie" w:date="2018-10-30T22:42:00Z"/>
              <w:rFonts w:ascii="Cambria,Italic" w:hAnsi="Cambria,Italic" w:cs="Cambria,Italic"/>
              <w:i/>
              <w:iCs/>
              <w:sz w:val="18"/>
              <w:szCs w:val="18"/>
              <w:lang w:val="en-CA"/>
            </w:rPr>
          </w:rPrChange>
        </w:rPr>
        <w:pPrChange w:id="1023" w:author="Jeff Norrie" w:date="2018-10-30T22:45:00Z">
          <w:pPr>
            <w:autoSpaceDE w:val="0"/>
            <w:autoSpaceDN w:val="0"/>
            <w:adjustRightInd w:val="0"/>
            <w:spacing w:after="0"/>
          </w:pPr>
        </w:pPrChange>
      </w:pPr>
      <w:ins w:id="1024" w:author="Jeff Norrie" w:date="2018-10-30T22:42:00Z">
        <w:r w:rsidRPr="00FB7D97">
          <w:rPr>
            <w:rFonts w:asciiTheme="majorHAnsi" w:hAnsiTheme="majorHAnsi" w:cstheme="majorHAnsi"/>
            <w:lang w:val="en-CA"/>
            <w:rPrChange w:id="1025" w:author="Jeff Norrie" w:date="2018-10-30T22:42:00Z">
              <w:rPr>
                <w:rFonts w:ascii="Cambria" w:hAnsi="Cambria" w:cs="Cambria"/>
                <w:sz w:val="18"/>
                <w:szCs w:val="18"/>
                <w:lang w:val="en-CA"/>
              </w:rPr>
            </w:rPrChange>
          </w:rPr>
          <w:t xml:space="preserve">Spann, T.M., and Little, H.A. (2011). Applications of a commercial extract of the brown seaweed </w:t>
        </w:r>
        <w:proofErr w:type="spellStart"/>
        <w:r w:rsidRPr="00FB7D97">
          <w:rPr>
            <w:rFonts w:asciiTheme="majorHAnsi" w:hAnsiTheme="majorHAnsi" w:cstheme="majorHAnsi"/>
            <w:i/>
            <w:iCs/>
            <w:lang w:val="en-CA"/>
            <w:rPrChange w:id="1026" w:author="Jeff Norrie" w:date="2018-10-30T22:42:00Z">
              <w:rPr>
                <w:rFonts w:ascii="Cambria,Italic" w:hAnsi="Cambria,Italic" w:cs="Cambria,Italic"/>
                <w:i/>
                <w:iCs/>
                <w:sz w:val="18"/>
                <w:szCs w:val="18"/>
                <w:lang w:val="en-CA"/>
              </w:rPr>
            </w:rPrChange>
          </w:rPr>
          <w:t>Ascophyllum</w:t>
        </w:r>
      </w:ins>
      <w:proofErr w:type="spellEnd"/>
      <w:ins w:id="1027" w:author="Jeff Norrie" w:date="2018-10-30T22:51:00Z">
        <w:r w:rsidR="00C94672">
          <w:rPr>
            <w:rFonts w:asciiTheme="majorHAnsi" w:hAnsiTheme="majorHAnsi" w:cstheme="majorHAnsi"/>
            <w:i/>
            <w:iCs/>
            <w:lang w:val="en-CA"/>
          </w:rPr>
          <w:t xml:space="preserve"> </w:t>
        </w:r>
      </w:ins>
      <w:ins w:id="1028" w:author="Jeff Norrie" w:date="2018-10-30T22:42:00Z">
        <w:r w:rsidRPr="00FB7D97">
          <w:rPr>
            <w:rFonts w:asciiTheme="majorHAnsi" w:hAnsiTheme="majorHAnsi" w:cstheme="majorHAnsi"/>
            <w:i/>
            <w:iCs/>
            <w:lang w:val="en-CA"/>
            <w:rPrChange w:id="1029" w:author="Jeff Norrie" w:date="2018-10-30T22:42:00Z">
              <w:rPr>
                <w:rFonts w:ascii="Cambria,Italic" w:hAnsi="Cambria,Italic" w:cs="Cambria,Italic"/>
                <w:i/>
                <w:iCs/>
                <w:sz w:val="18"/>
                <w:szCs w:val="18"/>
                <w:lang w:val="en-CA"/>
              </w:rPr>
            </w:rPrChange>
          </w:rPr>
          <w:t xml:space="preserve">nodosum </w:t>
        </w:r>
        <w:r w:rsidRPr="00FB7D97">
          <w:rPr>
            <w:rFonts w:asciiTheme="majorHAnsi" w:hAnsiTheme="majorHAnsi" w:cstheme="majorHAnsi"/>
            <w:lang w:val="en-CA"/>
            <w:rPrChange w:id="1030" w:author="Jeff Norrie" w:date="2018-10-30T22:42:00Z">
              <w:rPr>
                <w:rFonts w:ascii="Cambria" w:hAnsi="Cambria" w:cs="Cambria"/>
                <w:sz w:val="18"/>
                <w:szCs w:val="18"/>
                <w:lang w:val="en-CA"/>
              </w:rPr>
            </w:rPrChange>
          </w:rPr>
          <w:t xml:space="preserve">increases drought tolerance in container-grown ‘Hamlin’ sweet orange nursery trees. </w:t>
        </w:r>
        <w:proofErr w:type="spellStart"/>
        <w:r w:rsidRPr="00FB7D97">
          <w:rPr>
            <w:rFonts w:asciiTheme="majorHAnsi" w:hAnsiTheme="majorHAnsi" w:cstheme="majorHAnsi"/>
            <w:lang w:val="en-CA"/>
            <w:rPrChange w:id="1031" w:author="Jeff Norrie" w:date="2018-10-30T22:42:00Z">
              <w:rPr>
                <w:rFonts w:ascii="Cambria" w:hAnsi="Cambria" w:cs="Cambria"/>
                <w:sz w:val="18"/>
                <w:szCs w:val="18"/>
                <w:lang w:val="en-CA"/>
              </w:rPr>
            </w:rPrChange>
          </w:rPr>
          <w:t>HortScience</w:t>
        </w:r>
        <w:proofErr w:type="spellEnd"/>
        <w:r w:rsidRPr="00FB7D97">
          <w:rPr>
            <w:rFonts w:asciiTheme="majorHAnsi" w:hAnsiTheme="majorHAnsi" w:cstheme="majorHAnsi"/>
            <w:lang w:val="en-CA"/>
            <w:rPrChange w:id="1032" w:author="Jeff Norrie" w:date="2018-10-30T22:42:00Z">
              <w:rPr>
                <w:rFonts w:ascii="Cambria" w:hAnsi="Cambria" w:cs="Cambria"/>
                <w:sz w:val="18"/>
                <w:szCs w:val="18"/>
                <w:lang w:val="en-CA"/>
              </w:rPr>
            </w:rPrChange>
          </w:rPr>
          <w:t xml:space="preserve"> </w:t>
        </w:r>
        <w:r w:rsidRPr="00FB7D97">
          <w:rPr>
            <w:rFonts w:asciiTheme="majorHAnsi" w:hAnsiTheme="majorHAnsi" w:cstheme="majorHAnsi"/>
            <w:i/>
            <w:iCs/>
            <w:lang w:val="en-CA"/>
            <w:rPrChange w:id="1033" w:author="Jeff Norrie" w:date="2018-10-30T22:42:00Z">
              <w:rPr>
                <w:rFonts w:ascii="Cambria,Italic" w:hAnsi="Cambria,Italic" w:cs="Cambria,Italic"/>
                <w:i/>
                <w:iCs/>
                <w:sz w:val="18"/>
                <w:szCs w:val="18"/>
                <w:lang w:val="en-CA"/>
              </w:rPr>
            </w:rPrChange>
          </w:rPr>
          <w:t>46</w:t>
        </w:r>
      </w:ins>
    </w:p>
    <w:p w14:paraId="72BC3DB3" w14:textId="77777777" w:rsidR="00FB7D97" w:rsidRPr="00FB7D97" w:rsidRDefault="00FB7D97">
      <w:pPr>
        <w:autoSpaceDE w:val="0"/>
        <w:autoSpaceDN w:val="0"/>
        <w:adjustRightInd w:val="0"/>
        <w:spacing w:before="120" w:after="120" w:line="360" w:lineRule="auto"/>
        <w:rPr>
          <w:ins w:id="1034" w:author="Jeff Norrie" w:date="2018-10-30T22:42:00Z"/>
          <w:rFonts w:asciiTheme="majorHAnsi" w:hAnsiTheme="majorHAnsi" w:cstheme="majorHAnsi"/>
          <w:lang w:val="en-CA"/>
          <w:rPrChange w:id="1035" w:author="Jeff Norrie" w:date="2018-10-30T22:42:00Z">
            <w:rPr>
              <w:ins w:id="1036" w:author="Jeff Norrie" w:date="2018-10-30T22:42:00Z"/>
              <w:rFonts w:ascii="Cambria" w:hAnsi="Cambria" w:cs="Cambria"/>
              <w:sz w:val="18"/>
              <w:szCs w:val="18"/>
              <w:lang w:val="en-CA"/>
            </w:rPr>
          </w:rPrChange>
        </w:rPr>
        <w:pPrChange w:id="1037" w:author="Jeff Norrie" w:date="2018-10-30T22:45:00Z">
          <w:pPr>
            <w:autoSpaceDE w:val="0"/>
            <w:autoSpaceDN w:val="0"/>
            <w:adjustRightInd w:val="0"/>
            <w:spacing w:after="0"/>
          </w:pPr>
        </w:pPrChange>
      </w:pPr>
      <w:ins w:id="1038" w:author="Jeff Norrie" w:date="2018-10-30T22:42:00Z">
        <w:r w:rsidRPr="00FB7D97">
          <w:rPr>
            <w:rFonts w:asciiTheme="majorHAnsi" w:hAnsiTheme="majorHAnsi" w:cstheme="majorHAnsi"/>
            <w:lang w:val="en-CA"/>
            <w:rPrChange w:id="1039"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1040" w:author="Jeff Norrie" w:date="2018-10-30T22:42:00Z">
              <w:rPr>
                <w:rFonts w:ascii="Cambria,Italic" w:hAnsi="Cambria,Italic" w:cs="Cambria,Italic"/>
                <w:i/>
                <w:iCs/>
                <w:sz w:val="18"/>
                <w:szCs w:val="18"/>
                <w:lang w:val="en-CA"/>
              </w:rPr>
            </w:rPrChange>
          </w:rPr>
          <w:t>4</w:t>
        </w:r>
        <w:r w:rsidRPr="00FB7D97">
          <w:rPr>
            <w:rFonts w:asciiTheme="majorHAnsi" w:hAnsiTheme="majorHAnsi" w:cstheme="majorHAnsi"/>
            <w:lang w:val="en-CA"/>
            <w:rPrChange w:id="1041" w:author="Jeff Norrie" w:date="2018-10-30T22:42:00Z">
              <w:rPr>
                <w:rFonts w:ascii="Cambria" w:hAnsi="Cambria" w:cs="Cambria"/>
                <w:sz w:val="18"/>
                <w:szCs w:val="18"/>
                <w:lang w:val="en-CA"/>
              </w:rPr>
            </w:rPrChange>
          </w:rPr>
          <w:t>), 577–582.</w:t>
        </w:r>
      </w:ins>
    </w:p>
    <w:p w14:paraId="3E8B6A37" w14:textId="7C4FBF3C" w:rsidR="00FB7D97" w:rsidRPr="00FB7D97" w:rsidRDefault="00FB7D97">
      <w:pPr>
        <w:autoSpaceDE w:val="0"/>
        <w:autoSpaceDN w:val="0"/>
        <w:adjustRightInd w:val="0"/>
        <w:spacing w:before="120" w:after="120" w:line="360" w:lineRule="auto"/>
        <w:rPr>
          <w:ins w:id="1042" w:author="Jeff Norrie" w:date="2018-10-30T22:42:00Z"/>
          <w:rFonts w:asciiTheme="majorHAnsi" w:hAnsiTheme="majorHAnsi" w:cstheme="majorHAnsi"/>
          <w:lang w:val="en-CA"/>
          <w:rPrChange w:id="1043" w:author="Jeff Norrie" w:date="2018-10-30T22:42:00Z">
            <w:rPr>
              <w:ins w:id="1044" w:author="Jeff Norrie" w:date="2018-10-30T22:42:00Z"/>
              <w:rFonts w:ascii="Cambria" w:hAnsi="Cambria" w:cs="Cambria"/>
              <w:sz w:val="18"/>
              <w:szCs w:val="18"/>
              <w:lang w:val="en-CA"/>
            </w:rPr>
          </w:rPrChange>
        </w:rPr>
        <w:pPrChange w:id="1045" w:author="Jeff Norrie" w:date="2018-10-30T22:45:00Z">
          <w:pPr>
            <w:autoSpaceDE w:val="0"/>
            <w:autoSpaceDN w:val="0"/>
            <w:adjustRightInd w:val="0"/>
            <w:spacing w:after="0"/>
          </w:pPr>
        </w:pPrChange>
      </w:pPr>
      <w:ins w:id="1046" w:author="Jeff Norrie" w:date="2018-10-30T22:42:00Z">
        <w:r w:rsidRPr="00FB7D97">
          <w:rPr>
            <w:rFonts w:asciiTheme="majorHAnsi" w:hAnsiTheme="majorHAnsi" w:cstheme="majorHAnsi"/>
            <w:lang w:val="en-CA"/>
            <w:rPrChange w:id="1047" w:author="Jeff Norrie" w:date="2018-10-30T22:42:00Z">
              <w:rPr>
                <w:rFonts w:ascii="Cambria" w:hAnsi="Cambria" w:cs="Cambria"/>
                <w:sz w:val="18"/>
                <w:szCs w:val="18"/>
                <w:lang w:val="en-CA"/>
              </w:rPr>
            </w:rPrChange>
          </w:rPr>
          <w:t xml:space="preserve">Wally, O.S.D., Critchley, A.T., Hiltz, D., Craigie, J.S., Han, X., </w:t>
        </w:r>
        <w:proofErr w:type="spellStart"/>
        <w:r w:rsidRPr="00FB7D97">
          <w:rPr>
            <w:rFonts w:asciiTheme="majorHAnsi" w:hAnsiTheme="majorHAnsi" w:cstheme="majorHAnsi"/>
            <w:lang w:val="en-CA"/>
            <w:rPrChange w:id="1048" w:author="Jeff Norrie" w:date="2018-10-30T22:42:00Z">
              <w:rPr>
                <w:rFonts w:ascii="Cambria" w:hAnsi="Cambria" w:cs="Cambria"/>
                <w:sz w:val="18"/>
                <w:szCs w:val="18"/>
                <w:lang w:val="en-CA"/>
              </w:rPr>
            </w:rPrChange>
          </w:rPr>
          <w:t>Zaharia</w:t>
        </w:r>
        <w:proofErr w:type="spellEnd"/>
        <w:r w:rsidRPr="00FB7D97">
          <w:rPr>
            <w:rFonts w:asciiTheme="majorHAnsi" w:hAnsiTheme="majorHAnsi" w:cstheme="majorHAnsi"/>
            <w:lang w:val="en-CA"/>
            <w:rPrChange w:id="1049" w:author="Jeff Norrie" w:date="2018-10-30T22:42:00Z">
              <w:rPr>
                <w:rFonts w:ascii="Cambria" w:hAnsi="Cambria" w:cs="Cambria"/>
                <w:sz w:val="18"/>
                <w:szCs w:val="18"/>
                <w:lang w:val="en-CA"/>
              </w:rPr>
            </w:rPrChange>
          </w:rPr>
          <w:t xml:space="preserve">, L.I., Abrams, S.R., and </w:t>
        </w:r>
        <w:proofErr w:type="spellStart"/>
        <w:r w:rsidRPr="00FB7D97">
          <w:rPr>
            <w:rFonts w:asciiTheme="majorHAnsi" w:hAnsiTheme="majorHAnsi" w:cstheme="majorHAnsi"/>
            <w:lang w:val="en-CA"/>
            <w:rPrChange w:id="1050" w:author="Jeff Norrie" w:date="2018-10-30T22:42:00Z">
              <w:rPr>
                <w:rFonts w:ascii="Cambria" w:hAnsi="Cambria" w:cs="Cambria"/>
                <w:sz w:val="18"/>
                <w:szCs w:val="18"/>
                <w:lang w:val="en-CA"/>
              </w:rPr>
            </w:rPrChange>
          </w:rPr>
          <w:t>Prithiviraj</w:t>
        </w:r>
        <w:proofErr w:type="spellEnd"/>
        <w:r w:rsidRPr="00FB7D97">
          <w:rPr>
            <w:rFonts w:asciiTheme="majorHAnsi" w:hAnsiTheme="majorHAnsi" w:cstheme="majorHAnsi"/>
            <w:lang w:val="en-CA"/>
            <w:rPrChange w:id="1051" w:author="Jeff Norrie" w:date="2018-10-30T22:42:00Z">
              <w:rPr>
                <w:rFonts w:ascii="Cambria" w:hAnsi="Cambria" w:cs="Cambria"/>
                <w:sz w:val="18"/>
                <w:szCs w:val="18"/>
                <w:lang w:val="en-CA"/>
              </w:rPr>
            </w:rPrChange>
          </w:rPr>
          <w:t>, B. (2013).</w:t>
        </w:r>
      </w:ins>
      <w:ins w:id="1052" w:author="Jeff Norrie" w:date="2018-10-30T22:51:00Z">
        <w:r w:rsidR="00C94672">
          <w:rPr>
            <w:rFonts w:asciiTheme="majorHAnsi" w:hAnsiTheme="majorHAnsi" w:cstheme="majorHAnsi"/>
            <w:lang w:val="en-CA"/>
          </w:rPr>
          <w:t xml:space="preserve"> </w:t>
        </w:r>
      </w:ins>
      <w:ins w:id="1053" w:author="Jeff Norrie" w:date="2018-10-30T22:42:00Z">
        <w:r w:rsidRPr="00FB7D97">
          <w:rPr>
            <w:rFonts w:asciiTheme="majorHAnsi" w:hAnsiTheme="majorHAnsi" w:cstheme="majorHAnsi"/>
            <w:lang w:val="en-CA"/>
            <w:rPrChange w:id="1054" w:author="Jeff Norrie" w:date="2018-10-30T22:42:00Z">
              <w:rPr>
                <w:rFonts w:ascii="Cambria" w:hAnsi="Cambria" w:cs="Cambria"/>
                <w:sz w:val="18"/>
                <w:szCs w:val="18"/>
                <w:lang w:val="en-CA"/>
              </w:rPr>
            </w:rPrChange>
          </w:rPr>
          <w:t xml:space="preserve">Regulation of phytohormone biosynthesis and accumulation in </w:t>
        </w:r>
        <w:proofErr w:type="spellStart"/>
        <w:r w:rsidRPr="00FB7D97">
          <w:rPr>
            <w:rFonts w:asciiTheme="majorHAnsi" w:hAnsiTheme="majorHAnsi" w:cstheme="majorHAnsi"/>
            <w:lang w:val="en-CA"/>
            <w:rPrChange w:id="1055" w:author="Jeff Norrie" w:date="2018-10-30T22:42:00Z">
              <w:rPr>
                <w:rFonts w:ascii="Cambria" w:hAnsi="Cambria" w:cs="Cambria"/>
                <w:sz w:val="18"/>
                <w:szCs w:val="18"/>
                <w:lang w:val="en-CA"/>
              </w:rPr>
            </w:rPrChange>
          </w:rPr>
          <w:lastRenderedPageBreak/>
          <w:t>arabidopsis</w:t>
        </w:r>
        <w:proofErr w:type="spellEnd"/>
        <w:r w:rsidRPr="00FB7D97">
          <w:rPr>
            <w:rFonts w:asciiTheme="majorHAnsi" w:hAnsiTheme="majorHAnsi" w:cstheme="majorHAnsi"/>
            <w:lang w:val="en-CA"/>
            <w:rPrChange w:id="1056" w:author="Jeff Norrie" w:date="2018-10-30T22:42:00Z">
              <w:rPr>
                <w:rFonts w:ascii="Cambria" w:hAnsi="Cambria" w:cs="Cambria"/>
                <w:sz w:val="18"/>
                <w:szCs w:val="18"/>
                <w:lang w:val="en-CA"/>
              </w:rPr>
            </w:rPrChange>
          </w:rPr>
          <w:t xml:space="preserve"> following treatment with commercial</w:t>
        </w:r>
      </w:ins>
      <w:ins w:id="1057" w:author="Jeff Norrie" w:date="2018-10-30T22:51:00Z">
        <w:r w:rsidR="00C94672">
          <w:rPr>
            <w:rFonts w:asciiTheme="majorHAnsi" w:hAnsiTheme="majorHAnsi" w:cstheme="majorHAnsi"/>
            <w:lang w:val="en-CA"/>
          </w:rPr>
          <w:t xml:space="preserve"> </w:t>
        </w:r>
      </w:ins>
      <w:ins w:id="1058" w:author="Jeff Norrie" w:date="2018-10-30T22:42:00Z">
        <w:r w:rsidRPr="00FB7D97">
          <w:rPr>
            <w:rFonts w:asciiTheme="majorHAnsi" w:hAnsiTheme="majorHAnsi" w:cstheme="majorHAnsi"/>
            <w:lang w:val="en-CA"/>
            <w:rPrChange w:id="1059" w:author="Jeff Norrie" w:date="2018-10-30T22:42:00Z">
              <w:rPr>
                <w:rFonts w:ascii="Cambria" w:hAnsi="Cambria" w:cs="Cambria"/>
                <w:sz w:val="18"/>
                <w:szCs w:val="18"/>
                <w:lang w:val="en-CA"/>
              </w:rPr>
            </w:rPrChange>
          </w:rPr>
          <w:t xml:space="preserve">extract from the marine macroalga </w:t>
        </w:r>
        <w:proofErr w:type="spellStart"/>
        <w:r w:rsidRPr="00FB7D97">
          <w:rPr>
            <w:rFonts w:asciiTheme="majorHAnsi" w:hAnsiTheme="majorHAnsi" w:cstheme="majorHAnsi"/>
            <w:i/>
            <w:iCs/>
            <w:lang w:val="en-CA"/>
            <w:rPrChange w:id="1060" w:author="Jeff Norrie" w:date="2018-10-30T22:42:00Z">
              <w:rPr>
                <w:rFonts w:ascii="Cambria,Italic" w:hAnsi="Cambria,Italic" w:cs="Cambria,Italic"/>
                <w:i/>
                <w:iCs/>
                <w:sz w:val="18"/>
                <w:szCs w:val="18"/>
                <w:lang w:val="en-CA"/>
              </w:rPr>
            </w:rPrChange>
          </w:rPr>
          <w:t>Ascophyllum</w:t>
        </w:r>
        <w:proofErr w:type="spellEnd"/>
        <w:r w:rsidRPr="00FB7D97">
          <w:rPr>
            <w:rFonts w:asciiTheme="majorHAnsi" w:hAnsiTheme="majorHAnsi" w:cstheme="majorHAnsi"/>
            <w:i/>
            <w:iCs/>
            <w:lang w:val="en-CA"/>
            <w:rPrChange w:id="1061" w:author="Jeff Norrie" w:date="2018-10-30T22:42:00Z">
              <w:rPr>
                <w:rFonts w:ascii="Cambria,Italic" w:hAnsi="Cambria,Italic" w:cs="Cambria,Italic"/>
                <w:i/>
                <w:iCs/>
                <w:sz w:val="18"/>
                <w:szCs w:val="18"/>
                <w:lang w:val="en-CA"/>
              </w:rPr>
            </w:rPrChange>
          </w:rPr>
          <w:t xml:space="preserve"> nodosum. </w:t>
        </w:r>
        <w:r w:rsidRPr="00FB7D97">
          <w:rPr>
            <w:rFonts w:asciiTheme="majorHAnsi" w:hAnsiTheme="majorHAnsi" w:cstheme="majorHAnsi"/>
            <w:lang w:val="en-CA"/>
            <w:rPrChange w:id="1062" w:author="Jeff Norrie" w:date="2018-10-30T22:42:00Z">
              <w:rPr>
                <w:rFonts w:ascii="Cambria" w:hAnsi="Cambria" w:cs="Cambria"/>
                <w:sz w:val="18"/>
                <w:szCs w:val="18"/>
                <w:lang w:val="en-CA"/>
              </w:rPr>
            </w:rPrChange>
          </w:rPr>
          <w:t xml:space="preserve">J. Plant Growth </w:t>
        </w:r>
        <w:proofErr w:type="spellStart"/>
        <w:r w:rsidRPr="00FB7D97">
          <w:rPr>
            <w:rFonts w:asciiTheme="majorHAnsi" w:hAnsiTheme="majorHAnsi" w:cstheme="majorHAnsi"/>
            <w:lang w:val="en-CA"/>
            <w:rPrChange w:id="1063" w:author="Jeff Norrie" w:date="2018-10-30T22:42:00Z">
              <w:rPr>
                <w:rFonts w:ascii="Cambria" w:hAnsi="Cambria" w:cs="Cambria"/>
                <w:sz w:val="18"/>
                <w:szCs w:val="18"/>
                <w:lang w:val="en-CA"/>
              </w:rPr>
            </w:rPrChange>
          </w:rPr>
          <w:t>Regul</w:t>
        </w:r>
        <w:proofErr w:type="spellEnd"/>
        <w:r w:rsidRPr="00FB7D97">
          <w:rPr>
            <w:rFonts w:asciiTheme="majorHAnsi" w:hAnsiTheme="majorHAnsi" w:cstheme="majorHAnsi"/>
            <w:lang w:val="en-CA"/>
            <w:rPrChange w:id="1064" w:author="Jeff Norrie" w:date="2018-10-30T22:42:00Z">
              <w:rPr>
                <w:rFonts w:ascii="Cambria" w:hAnsi="Cambria" w:cs="Cambria"/>
                <w:sz w:val="18"/>
                <w:szCs w:val="18"/>
                <w:lang w:val="en-CA"/>
              </w:rPr>
            </w:rPrChange>
          </w:rPr>
          <w:t xml:space="preserve">. </w:t>
        </w:r>
        <w:r w:rsidRPr="00FB7D97">
          <w:rPr>
            <w:rFonts w:asciiTheme="majorHAnsi" w:hAnsiTheme="majorHAnsi" w:cstheme="majorHAnsi"/>
            <w:i/>
            <w:iCs/>
            <w:lang w:val="en-CA"/>
            <w:rPrChange w:id="1065" w:author="Jeff Norrie" w:date="2018-10-30T22:42:00Z">
              <w:rPr>
                <w:rFonts w:ascii="Cambria,Italic" w:hAnsi="Cambria,Italic" w:cs="Cambria,Italic"/>
                <w:i/>
                <w:iCs/>
                <w:sz w:val="18"/>
                <w:szCs w:val="18"/>
                <w:lang w:val="en-CA"/>
              </w:rPr>
            </w:rPrChange>
          </w:rPr>
          <w:t xml:space="preserve">32 </w:t>
        </w:r>
        <w:r w:rsidRPr="00FB7D97">
          <w:rPr>
            <w:rFonts w:asciiTheme="majorHAnsi" w:hAnsiTheme="majorHAnsi" w:cstheme="majorHAnsi"/>
            <w:lang w:val="en-CA"/>
            <w:rPrChange w:id="1066" w:author="Jeff Norrie" w:date="2018-10-30T22:42:00Z">
              <w:rPr>
                <w:rFonts w:ascii="Cambria" w:hAnsi="Cambria" w:cs="Cambria"/>
                <w:sz w:val="18"/>
                <w:szCs w:val="18"/>
                <w:lang w:val="en-CA"/>
              </w:rPr>
            </w:rPrChange>
          </w:rPr>
          <w:t>(</w:t>
        </w:r>
        <w:r w:rsidRPr="00FB7D97">
          <w:rPr>
            <w:rFonts w:asciiTheme="majorHAnsi" w:hAnsiTheme="majorHAnsi" w:cstheme="majorHAnsi"/>
            <w:i/>
            <w:iCs/>
            <w:lang w:val="en-CA"/>
            <w:rPrChange w:id="1067" w:author="Jeff Norrie" w:date="2018-10-30T22:42:00Z">
              <w:rPr>
                <w:rFonts w:ascii="Cambria,Italic" w:hAnsi="Cambria,Italic" w:cs="Cambria,Italic"/>
                <w:i/>
                <w:iCs/>
                <w:sz w:val="18"/>
                <w:szCs w:val="18"/>
                <w:lang w:val="en-CA"/>
              </w:rPr>
            </w:rPrChange>
          </w:rPr>
          <w:t>2</w:t>
        </w:r>
        <w:r w:rsidRPr="00FB7D97">
          <w:rPr>
            <w:rFonts w:asciiTheme="majorHAnsi" w:hAnsiTheme="majorHAnsi" w:cstheme="majorHAnsi"/>
            <w:lang w:val="en-CA"/>
            <w:rPrChange w:id="1068" w:author="Jeff Norrie" w:date="2018-10-30T22:42:00Z">
              <w:rPr>
                <w:rFonts w:ascii="Cambria" w:hAnsi="Cambria" w:cs="Cambria"/>
                <w:sz w:val="18"/>
                <w:szCs w:val="18"/>
                <w:lang w:val="en-CA"/>
              </w:rPr>
            </w:rPrChange>
          </w:rPr>
          <w:t>), 324–339</w:t>
        </w:r>
      </w:ins>
    </w:p>
    <w:p w14:paraId="6D7D1186" w14:textId="05768F09" w:rsidR="00FB7D97" w:rsidRPr="00FB7D97" w:rsidRDefault="00FB7D97">
      <w:pPr>
        <w:pStyle w:val="Bibliography"/>
        <w:spacing w:before="120" w:after="120" w:line="360" w:lineRule="auto"/>
        <w:rPr>
          <w:rFonts w:asciiTheme="majorHAnsi" w:hAnsiTheme="majorHAnsi" w:cstheme="majorHAnsi"/>
          <w:rPrChange w:id="1069" w:author="Jeff Norrie" w:date="2018-10-30T22:42:00Z">
            <w:rPr/>
          </w:rPrChange>
        </w:rPr>
        <w:pPrChange w:id="1070" w:author="Jeff Norrie" w:date="2018-10-30T22:45:00Z">
          <w:pPr>
            <w:pStyle w:val="Bibliography"/>
            <w:spacing w:line="360" w:lineRule="auto"/>
          </w:pPr>
        </w:pPrChange>
      </w:pPr>
      <w:ins w:id="1071" w:author="Jeff Norrie" w:date="2018-10-30T22:42:00Z">
        <w:r w:rsidRPr="00FB7D97">
          <w:rPr>
            <w:rFonts w:asciiTheme="majorHAnsi" w:hAnsiTheme="majorHAnsi" w:cstheme="majorHAnsi"/>
            <w:lang w:val="en-CA"/>
            <w:rPrChange w:id="1072" w:author="Jeff Norrie" w:date="2018-10-30T22:42:00Z">
              <w:rPr>
                <w:rFonts w:ascii="Cambria" w:hAnsi="Cambria" w:cs="Cambria"/>
                <w:sz w:val="18"/>
                <w:szCs w:val="18"/>
                <w:lang w:val="en-CA"/>
              </w:rPr>
            </w:rPrChange>
          </w:rPr>
          <w:t>http://dx.doi.org/10.1007/s00344-012-9301-9.</w:t>
        </w:r>
      </w:ins>
    </w:p>
    <w:sectPr w:rsidR="00FB7D97" w:rsidRPr="00FB7D97" w:rsidSect="00833F6A">
      <w:footerReference w:type="default" r:id="rId20"/>
      <w:pgSz w:w="12240" w:h="15840"/>
      <w:pgMar w:top="1440" w:right="1797" w:bottom="1440" w:left="1797" w:header="720" w:footer="720" w:gutter="0"/>
      <w:lnNumType w:countBy="5"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87" w:author="Bachar Blal" w:date="2018-11-19T12:34:00Z" w:initials="BB">
    <w:p w14:paraId="63D1235A" w14:textId="54F10B52" w:rsidR="001A52B9" w:rsidRDefault="001A52B9">
      <w:pPr>
        <w:pStyle w:val="CommentText"/>
      </w:pPr>
      <w:r>
        <w:rPr>
          <w:rStyle w:val="CommentReference"/>
        </w:rPr>
        <w:annotationRef/>
      </w:r>
      <w:r>
        <w:t>Explain how root were removed without soil attached?? Washed?</w:t>
      </w:r>
    </w:p>
  </w:comment>
  <w:comment w:id="405" w:author="Bachar Blal" w:date="2018-11-19T11:50:00Z" w:initials="BB">
    <w:p w14:paraId="7511D8AC" w14:textId="0789C0E7" w:rsidR="000D6465" w:rsidRDefault="000D6465">
      <w:pPr>
        <w:pStyle w:val="CommentText"/>
      </w:pPr>
      <w:r>
        <w:rPr>
          <w:rStyle w:val="CommentReference"/>
        </w:rPr>
        <w:annotationRef/>
      </w:r>
      <w:r>
        <w:t xml:space="preserve"> there is not </w:t>
      </w:r>
      <w:r w:rsidR="001A52B9">
        <w:t xml:space="preserve">real </w:t>
      </w:r>
      <w:r>
        <w:t xml:space="preserve">value to show a </w:t>
      </w:r>
      <w:r w:rsidR="0016101D">
        <w:t xml:space="preserve">fertilization </w:t>
      </w:r>
      <w:r w:rsidR="001A52B9">
        <w:t>g</w:t>
      </w:r>
      <w:r>
        <w:t>rowth effect on plant Vs unfertilized. Reader will not be ex</w:t>
      </w:r>
      <w:r w:rsidR="0016101D">
        <w:t>c</w:t>
      </w:r>
      <w:r>
        <w:t>ited to see that. Nobody is growing plants without a fertilization regime.</w:t>
      </w:r>
    </w:p>
  </w:comment>
  <w:comment w:id="428" w:author="Jeff Norrie" w:date="2018-10-30T22:37:00Z" w:initials="JN">
    <w:p w14:paraId="00C0133F" w14:textId="77777777" w:rsidR="00FB7D97" w:rsidRDefault="00FB7D97">
      <w:pPr>
        <w:pStyle w:val="CommentText"/>
      </w:pPr>
      <w:r>
        <w:rPr>
          <w:rStyle w:val="CommentReference"/>
        </w:rPr>
        <w:annotationRef/>
      </w:r>
    </w:p>
  </w:comment>
  <w:comment w:id="429" w:author="Jeff Norrie" w:date="2018-10-30T22:38:00Z" w:initials="JN">
    <w:p w14:paraId="63AEF57B" w14:textId="1209E18A" w:rsidR="00FB7D97" w:rsidRDefault="00FB7D97">
      <w:pPr>
        <w:pStyle w:val="CommentText"/>
      </w:pPr>
      <w:r>
        <w:rPr>
          <w:rStyle w:val="CommentReference"/>
        </w:rPr>
        <w:annotationRef/>
      </w:r>
      <w:r>
        <w:rPr>
          <w:noProof/>
        </w:rPr>
        <w:t>This can confound the results.  No indepndence between hen manure and ANE.  The pepper data is not confounded and is a good rprsentation of th seperated treatments.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D1235A" w15:done="0"/>
  <w15:commentEx w15:paraId="7511D8AC" w15:done="0"/>
  <w15:commentEx w15:paraId="00C0133F" w15:done="0"/>
  <w15:commentEx w15:paraId="63AEF57B" w15:paraIdParent="00C013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D1235A" w16cid:durableId="1F9D2C3B"/>
  <w16cid:commentId w16cid:paraId="7511D8AC" w16cid:durableId="1F9D2205"/>
  <w16cid:commentId w16cid:paraId="00C0133F" w16cid:durableId="1F835BA5"/>
  <w16cid:commentId w16cid:paraId="63AEF57B" w16cid:durableId="1F835B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69E921" w14:textId="77777777" w:rsidR="00523EB2" w:rsidRDefault="00523EB2">
      <w:pPr>
        <w:spacing w:after="0"/>
      </w:pPr>
      <w:r>
        <w:separator/>
      </w:r>
    </w:p>
  </w:endnote>
  <w:endnote w:type="continuationSeparator" w:id="0">
    <w:p w14:paraId="53B94BCE" w14:textId="77777777" w:rsidR="00523EB2" w:rsidRDefault="00523EB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Italic">
    <w:altName w:val="Cambria"/>
    <w:panose1 w:val="020B0604020202020204"/>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C8B88" w14:textId="3813305F" w:rsidR="00FB7D97" w:rsidRDefault="00FB7D97">
    <w:pPr>
      <w:pStyle w:val="Footer"/>
    </w:pPr>
    <w:ins w:id="1073" w:author="Jeff Norrie" w:date="2018-10-30T22:45:00Z">
      <w:r>
        <w:t xml:space="preserve"> </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C1D202" w14:textId="77777777" w:rsidR="00523EB2" w:rsidRDefault="00523EB2">
      <w:r>
        <w:separator/>
      </w:r>
    </w:p>
  </w:footnote>
  <w:footnote w:type="continuationSeparator" w:id="0">
    <w:p w14:paraId="5AE995C1" w14:textId="77777777" w:rsidR="00523EB2" w:rsidRDefault="00523E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78A6E8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77253D8"/>
    <w:multiLevelType w:val="multilevel"/>
    <w:tmpl w:val="9E28FC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ff Norrie">
    <w15:presenceInfo w15:providerId="AD" w15:userId="S-1-5-21-1526862305-3535880094-241575545-1152"/>
  </w15:person>
  <w15:person w15:author="Bachar Blal">
    <w15:presenceInfo w15:providerId="AD" w15:userId="S::bxb@acadian.ca::b9654b97-1be8-44bb-9512-2957acec5d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92C"/>
    <w:rsid w:val="00011C8B"/>
    <w:rsid w:val="00034F8D"/>
    <w:rsid w:val="00042514"/>
    <w:rsid w:val="00070318"/>
    <w:rsid w:val="000A4435"/>
    <w:rsid w:val="000D1EFF"/>
    <w:rsid w:val="000D6465"/>
    <w:rsid w:val="00153866"/>
    <w:rsid w:val="0016101D"/>
    <w:rsid w:val="001A52B9"/>
    <w:rsid w:val="001B3B78"/>
    <w:rsid w:val="001D40EF"/>
    <w:rsid w:val="00235CC3"/>
    <w:rsid w:val="00271970"/>
    <w:rsid w:val="00281238"/>
    <w:rsid w:val="002E53E1"/>
    <w:rsid w:val="002F174B"/>
    <w:rsid w:val="002F41D1"/>
    <w:rsid w:val="00366501"/>
    <w:rsid w:val="00371164"/>
    <w:rsid w:val="00384882"/>
    <w:rsid w:val="003B3978"/>
    <w:rsid w:val="003C7C0A"/>
    <w:rsid w:val="003E0D18"/>
    <w:rsid w:val="00433A80"/>
    <w:rsid w:val="0043676E"/>
    <w:rsid w:val="004519DC"/>
    <w:rsid w:val="004E29B3"/>
    <w:rsid w:val="004E5AC2"/>
    <w:rsid w:val="00523EB2"/>
    <w:rsid w:val="00557124"/>
    <w:rsid w:val="005645F9"/>
    <w:rsid w:val="00590D07"/>
    <w:rsid w:val="005A4A3D"/>
    <w:rsid w:val="005D0F84"/>
    <w:rsid w:val="0061318B"/>
    <w:rsid w:val="00664F58"/>
    <w:rsid w:val="006F54B5"/>
    <w:rsid w:val="00767B73"/>
    <w:rsid w:val="00782FAB"/>
    <w:rsid w:val="00784D58"/>
    <w:rsid w:val="007B1C51"/>
    <w:rsid w:val="008000AA"/>
    <w:rsid w:val="00833F6A"/>
    <w:rsid w:val="008D6863"/>
    <w:rsid w:val="008F53D9"/>
    <w:rsid w:val="009B0DE9"/>
    <w:rsid w:val="009D0ED8"/>
    <w:rsid w:val="009D178F"/>
    <w:rsid w:val="009D67BF"/>
    <w:rsid w:val="00A0651A"/>
    <w:rsid w:val="00A25A66"/>
    <w:rsid w:val="00A37EA5"/>
    <w:rsid w:val="00A45EAA"/>
    <w:rsid w:val="00A93EE8"/>
    <w:rsid w:val="00A942F0"/>
    <w:rsid w:val="00AE0187"/>
    <w:rsid w:val="00AE358F"/>
    <w:rsid w:val="00B02344"/>
    <w:rsid w:val="00B1289F"/>
    <w:rsid w:val="00B162E0"/>
    <w:rsid w:val="00B37093"/>
    <w:rsid w:val="00B86B75"/>
    <w:rsid w:val="00BC0791"/>
    <w:rsid w:val="00BC48D5"/>
    <w:rsid w:val="00BF4FC5"/>
    <w:rsid w:val="00C36279"/>
    <w:rsid w:val="00C563C1"/>
    <w:rsid w:val="00C610C2"/>
    <w:rsid w:val="00C76D92"/>
    <w:rsid w:val="00C94672"/>
    <w:rsid w:val="00C94B77"/>
    <w:rsid w:val="00CA768F"/>
    <w:rsid w:val="00CC3B83"/>
    <w:rsid w:val="00CD47BE"/>
    <w:rsid w:val="00CD51F1"/>
    <w:rsid w:val="00CE3330"/>
    <w:rsid w:val="00CE5091"/>
    <w:rsid w:val="00D33BD7"/>
    <w:rsid w:val="00D7260A"/>
    <w:rsid w:val="00DE6AAA"/>
    <w:rsid w:val="00DF5A76"/>
    <w:rsid w:val="00E21AFE"/>
    <w:rsid w:val="00E237E3"/>
    <w:rsid w:val="00E315A3"/>
    <w:rsid w:val="00EF128E"/>
    <w:rsid w:val="00F13B45"/>
    <w:rsid w:val="00F61577"/>
    <w:rsid w:val="00F82BDA"/>
    <w:rsid w:val="00F853CB"/>
    <w:rsid w:val="00FA5D3E"/>
    <w:rsid w:val="00FB7D97"/>
    <w:rsid w:val="00FD2974"/>
    <w:rsid w:val="00FF127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34D163"/>
  <w15:docId w15:val="{505AB9DF-DDF7-6C4A-B4ED-16EF44EED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833F6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833F6A"/>
    <w:rPr>
      <w:rFonts w:ascii="Lucida Grande" w:hAnsi="Lucida Grande" w:cs="Lucida Grande"/>
      <w:sz w:val="18"/>
      <w:szCs w:val="18"/>
    </w:rPr>
  </w:style>
  <w:style w:type="character" w:styleId="LineNumber">
    <w:name w:val="line number"/>
    <w:basedOn w:val="DefaultParagraphFont"/>
    <w:rsid w:val="00833F6A"/>
  </w:style>
  <w:style w:type="character" w:customStyle="1" w:styleId="apple-converted-space">
    <w:name w:val="apple-converted-space"/>
    <w:basedOn w:val="DefaultParagraphFont"/>
    <w:rsid w:val="00B37093"/>
  </w:style>
  <w:style w:type="character" w:customStyle="1" w:styleId="st">
    <w:name w:val="st"/>
    <w:basedOn w:val="DefaultParagraphFont"/>
    <w:rsid w:val="00FA5D3E"/>
  </w:style>
  <w:style w:type="character" w:styleId="Emphasis">
    <w:name w:val="Emphasis"/>
    <w:basedOn w:val="DefaultParagraphFont"/>
    <w:uiPriority w:val="20"/>
    <w:qFormat/>
    <w:rsid w:val="00FA5D3E"/>
    <w:rPr>
      <w:i/>
      <w:iCs/>
    </w:rPr>
  </w:style>
  <w:style w:type="paragraph" w:styleId="BodyTextIndent3">
    <w:name w:val="Body Text Indent 3"/>
    <w:basedOn w:val="Normal"/>
    <w:link w:val="BodyTextIndent3Char"/>
    <w:semiHidden/>
    <w:unhideWhenUsed/>
    <w:rsid w:val="00371164"/>
    <w:pPr>
      <w:spacing w:after="120"/>
      <w:ind w:left="283"/>
    </w:pPr>
    <w:rPr>
      <w:sz w:val="16"/>
      <w:szCs w:val="16"/>
    </w:rPr>
  </w:style>
  <w:style w:type="character" w:customStyle="1" w:styleId="BodyTextIndent3Char">
    <w:name w:val="Body Text Indent 3 Char"/>
    <w:basedOn w:val="DefaultParagraphFont"/>
    <w:link w:val="BodyTextIndent3"/>
    <w:semiHidden/>
    <w:rsid w:val="00371164"/>
    <w:rPr>
      <w:sz w:val="16"/>
      <w:szCs w:val="16"/>
    </w:rPr>
  </w:style>
  <w:style w:type="paragraph" w:customStyle="1" w:styleId="Paragraph">
    <w:name w:val="Paragraph"/>
    <w:basedOn w:val="Normal"/>
    <w:link w:val="ParagraphChar"/>
    <w:rsid w:val="00A0651A"/>
    <w:pPr>
      <w:widowControl w:val="0"/>
      <w:spacing w:after="0" w:line="240" w:lineRule="exact"/>
      <w:ind w:firstLine="562"/>
      <w:jc w:val="both"/>
    </w:pPr>
    <w:rPr>
      <w:rFonts w:ascii="Cambria" w:eastAsia="SimSun" w:hAnsi="Cambria" w:cs="Times New Roman"/>
      <w:kern w:val="2"/>
      <w:sz w:val="22"/>
      <w:szCs w:val="22"/>
      <w:lang w:eastAsia="zh-CN"/>
    </w:rPr>
  </w:style>
  <w:style w:type="character" w:customStyle="1" w:styleId="citebib">
    <w:name w:val="cite_bib"/>
    <w:rsid w:val="00A0651A"/>
    <w:rPr>
      <w:sz w:val="22"/>
      <w:bdr w:val="none" w:sz="0" w:space="0" w:color="auto"/>
      <w:shd w:val="clear" w:color="auto" w:fill="97FFFF"/>
    </w:rPr>
  </w:style>
  <w:style w:type="character" w:customStyle="1" w:styleId="ParagraphChar">
    <w:name w:val="Paragraph Char"/>
    <w:basedOn w:val="DefaultParagraphFont"/>
    <w:link w:val="Paragraph"/>
    <w:rsid w:val="00A0651A"/>
    <w:rPr>
      <w:rFonts w:ascii="Cambria" w:eastAsia="SimSun" w:hAnsi="Cambria" w:cs="Times New Roman"/>
      <w:kern w:val="2"/>
      <w:sz w:val="22"/>
      <w:szCs w:val="22"/>
      <w:lang w:eastAsia="zh-CN"/>
    </w:rPr>
  </w:style>
  <w:style w:type="character" w:styleId="CommentReference">
    <w:name w:val="annotation reference"/>
    <w:basedOn w:val="DefaultParagraphFont"/>
    <w:semiHidden/>
    <w:unhideWhenUsed/>
    <w:rsid w:val="0000292C"/>
    <w:rPr>
      <w:sz w:val="16"/>
      <w:szCs w:val="16"/>
    </w:rPr>
  </w:style>
  <w:style w:type="paragraph" w:styleId="CommentText">
    <w:name w:val="annotation text"/>
    <w:basedOn w:val="Normal"/>
    <w:link w:val="CommentTextChar"/>
    <w:semiHidden/>
    <w:unhideWhenUsed/>
    <w:rsid w:val="0000292C"/>
    <w:rPr>
      <w:sz w:val="20"/>
      <w:szCs w:val="20"/>
    </w:rPr>
  </w:style>
  <w:style w:type="character" w:customStyle="1" w:styleId="CommentTextChar">
    <w:name w:val="Comment Text Char"/>
    <w:basedOn w:val="DefaultParagraphFont"/>
    <w:link w:val="CommentText"/>
    <w:semiHidden/>
    <w:rsid w:val="0000292C"/>
    <w:rPr>
      <w:sz w:val="20"/>
      <w:szCs w:val="20"/>
    </w:rPr>
  </w:style>
  <w:style w:type="paragraph" w:styleId="CommentSubject">
    <w:name w:val="annotation subject"/>
    <w:basedOn w:val="CommentText"/>
    <w:next w:val="CommentText"/>
    <w:link w:val="CommentSubjectChar"/>
    <w:semiHidden/>
    <w:unhideWhenUsed/>
    <w:rsid w:val="0000292C"/>
    <w:rPr>
      <w:b/>
      <w:bCs/>
    </w:rPr>
  </w:style>
  <w:style w:type="character" w:customStyle="1" w:styleId="CommentSubjectChar">
    <w:name w:val="Comment Subject Char"/>
    <w:basedOn w:val="CommentTextChar"/>
    <w:link w:val="CommentSubject"/>
    <w:semiHidden/>
    <w:rsid w:val="0000292C"/>
    <w:rPr>
      <w:b/>
      <w:bCs/>
      <w:sz w:val="20"/>
      <w:szCs w:val="20"/>
    </w:rPr>
  </w:style>
  <w:style w:type="paragraph" w:styleId="Revision">
    <w:name w:val="Revision"/>
    <w:hidden/>
    <w:semiHidden/>
    <w:rsid w:val="0000292C"/>
    <w:pPr>
      <w:spacing w:after="0"/>
    </w:pPr>
  </w:style>
  <w:style w:type="paragraph" w:styleId="Header">
    <w:name w:val="header"/>
    <w:basedOn w:val="Normal"/>
    <w:link w:val="HeaderChar"/>
    <w:unhideWhenUsed/>
    <w:rsid w:val="00FB7D97"/>
    <w:pPr>
      <w:tabs>
        <w:tab w:val="center" w:pos="4680"/>
        <w:tab w:val="right" w:pos="9360"/>
      </w:tabs>
      <w:spacing w:after="0"/>
    </w:pPr>
  </w:style>
  <w:style w:type="character" w:customStyle="1" w:styleId="HeaderChar">
    <w:name w:val="Header Char"/>
    <w:basedOn w:val="DefaultParagraphFont"/>
    <w:link w:val="Header"/>
    <w:rsid w:val="00FB7D97"/>
  </w:style>
  <w:style w:type="paragraph" w:styleId="Footer">
    <w:name w:val="footer"/>
    <w:basedOn w:val="Normal"/>
    <w:link w:val="FooterChar"/>
    <w:unhideWhenUsed/>
    <w:rsid w:val="00FB7D97"/>
    <w:pPr>
      <w:tabs>
        <w:tab w:val="center" w:pos="4680"/>
        <w:tab w:val="right" w:pos="9360"/>
      </w:tabs>
      <w:spacing w:after="0"/>
    </w:pPr>
  </w:style>
  <w:style w:type="character" w:customStyle="1" w:styleId="FooterChar">
    <w:name w:val="Footer Char"/>
    <w:basedOn w:val="DefaultParagraphFont"/>
    <w:link w:val="Footer"/>
    <w:rsid w:val="00FB7D97"/>
  </w:style>
  <w:style w:type="character" w:styleId="UnresolvedMention">
    <w:name w:val="Unresolved Mention"/>
    <w:basedOn w:val="DefaultParagraphFont"/>
    <w:uiPriority w:val="99"/>
    <w:semiHidden/>
    <w:unhideWhenUsed/>
    <w:rsid w:val="00C946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877267">
      <w:bodyDiv w:val="1"/>
      <w:marLeft w:val="0"/>
      <w:marRight w:val="0"/>
      <w:marTop w:val="0"/>
      <w:marBottom w:val="0"/>
      <w:divBdr>
        <w:top w:val="none" w:sz="0" w:space="0" w:color="auto"/>
        <w:left w:val="none" w:sz="0" w:space="0" w:color="auto"/>
        <w:bottom w:val="none" w:sz="0" w:space="0" w:color="auto"/>
        <w:right w:val="none" w:sz="0" w:space="0" w:color="auto"/>
      </w:divBdr>
    </w:div>
    <w:div w:id="556090561">
      <w:bodyDiv w:val="1"/>
      <w:marLeft w:val="0"/>
      <w:marRight w:val="0"/>
      <w:marTop w:val="0"/>
      <w:marBottom w:val="0"/>
      <w:divBdr>
        <w:top w:val="none" w:sz="0" w:space="0" w:color="auto"/>
        <w:left w:val="none" w:sz="0" w:space="0" w:color="auto"/>
        <w:bottom w:val="none" w:sz="0" w:space="0" w:color="auto"/>
        <w:right w:val="none" w:sz="0" w:space="0" w:color="auto"/>
      </w:divBdr>
    </w:div>
    <w:div w:id="799764809">
      <w:bodyDiv w:val="1"/>
      <w:marLeft w:val="0"/>
      <w:marRight w:val="0"/>
      <w:marTop w:val="0"/>
      <w:marBottom w:val="0"/>
      <w:divBdr>
        <w:top w:val="none" w:sz="0" w:space="0" w:color="auto"/>
        <w:left w:val="none" w:sz="0" w:space="0" w:color="auto"/>
        <w:bottom w:val="none" w:sz="0" w:space="0" w:color="auto"/>
        <w:right w:val="none" w:sz="0" w:space="0" w:color="auto"/>
      </w:divBdr>
    </w:div>
    <w:div w:id="1027027878">
      <w:bodyDiv w:val="1"/>
      <w:marLeft w:val="0"/>
      <w:marRight w:val="0"/>
      <w:marTop w:val="0"/>
      <w:marBottom w:val="0"/>
      <w:divBdr>
        <w:top w:val="none" w:sz="0" w:space="0" w:color="auto"/>
        <w:left w:val="none" w:sz="0" w:space="0" w:color="auto"/>
        <w:bottom w:val="none" w:sz="0" w:space="0" w:color="auto"/>
        <w:right w:val="none" w:sz="0" w:space="0" w:color="auto"/>
      </w:divBdr>
    </w:div>
    <w:div w:id="1471820744">
      <w:bodyDiv w:val="1"/>
      <w:marLeft w:val="0"/>
      <w:marRight w:val="0"/>
      <w:marTop w:val="0"/>
      <w:marBottom w:val="0"/>
      <w:divBdr>
        <w:top w:val="none" w:sz="0" w:space="0" w:color="auto"/>
        <w:left w:val="none" w:sz="0" w:space="0" w:color="auto"/>
        <w:bottom w:val="none" w:sz="0" w:space="0" w:color="auto"/>
        <w:right w:val="none" w:sz="0" w:space="0" w:color="auto"/>
      </w:divBdr>
    </w:div>
    <w:div w:id="1573925247">
      <w:bodyDiv w:val="1"/>
      <w:marLeft w:val="0"/>
      <w:marRight w:val="0"/>
      <w:marTop w:val="0"/>
      <w:marBottom w:val="0"/>
      <w:divBdr>
        <w:top w:val="none" w:sz="0" w:space="0" w:color="auto"/>
        <w:left w:val="none" w:sz="0" w:space="0" w:color="auto"/>
        <w:bottom w:val="none" w:sz="0" w:space="0" w:color="auto"/>
        <w:right w:val="none" w:sz="0" w:space="0" w:color="auto"/>
      </w:divBdr>
    </w:div>
    <w:div w:id="1664629050">
      <w:bodyDiv w:val="1"/>
      <w:marLeft w:val="0"/>
      <w:marRight w:val="0"/>
      <w:marTop w:val="0"/>
      <w:marBottom w:val="0"/>
      <w:divBdr>
        <w:top w:val="none" w:sz="0" w:space="0" w:color="auto"/>
        <w:left w:val="none" w:sz="0" w:space="0" w:color="auto"/>
        <w:bottom w:val="none" w:sz="0" w:space="0" w:color="auto"/>
        <w:right w:val="none" w:sz="0" w:space="0" w:color="auto"/>
      </w:divBdr>
    </w:div>
    <w:div w:id="1947418645">
      <w:bodyDiv w:val="1"/>
      <w:marLeft w:val="0"/>
      <w:marRight w:val="0"/>
      <w:marTop w:val="0"/>
      <w:marBottom w:val="0"/>
      <w:divBdr>
        <w:top w:val="none" w:sz="0" w:space="0" w:color="auto"/>
        <w:left w:val="none" w:sz="0" w:space="0" w:color="auto"/>
        <w:bottom w:val="none" w:sz="0" w:space="0" w:color="auto"/>
        <w:right w:val="none" w:sz="0" w:space="0" w:color="auto"/>
      </w:divBdr>
    </w:div>
    <w:div w:id="198353631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emf"/><Relationship Id="rId18" Type="http://schemas.openxmlformats.org/officeDocument/2006/relationships/hyperlink" Target="https://doi.org/10.5281/zenodo.1172783"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westgrid.ca/support/systems/cedar" TargetMode="External"/><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hyperlink" Target="https://github.com/seb951/Acadian_Seaplants" TargetMode="External"/><Relationship Id="rId19" Type="http://schemas.openxmlformats.org/officeDocument/2006/relationships/hyperlink" Target="https://files.plutof.ut.ee/doi/C8/E4/C8E4A8E6A7C4C00EACE3499C51E550744A259A98F8FE25993B1C7B9E7D2170B2.zip"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5748</TotalTime>
  <Pages>29</Pages>
  <Words>6711</Words>
  <Characters>38256</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The effect of Ascophyllum nodosum extracts on tomato and pepper plant productivity and their associated fungal and bacterial communities.</vt:lpstr>
    </vt:vector>
  </TitlesOfParts>
  <Company/>
  <LinksUpToDate>false</LinksUpToDate>
  <CharactersWithSpaces>44878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Ascophyllum nodosum extracts on tomato and pepper plant productivity and their associated fungal and bacterial communities.</dc:title>
  <dc:creator>Sebastien Renaut</dc:creator>
  <cp:lastModifiedBy>Bachar Blal</cp:lastModifiedBy>
  <cp:revision>35</cp:revision>
  <dcterms:created xsi:type="dcterms:W3CDTF">2018-10-16T18:20:00Z</dcterms:created>
  <dcterms:modified xsi:type="dcterms:W3CDTF">2018-11-19T16:38:00Z</dcterms:modified>
</cp:coreProperties>
</file>