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11739CC" w14:textId="77777777" w:rsidR="00881218" w:rsidRDefault="004565D7" w:rsidP="004565D7">
      <w:pPr>
        <w:pStyle w:val="Titre"/>
      </w:pPr>
      <w:r>
        <w:t xml:space="preserve">The effect of a commercial </w:t>
      </w:r>
      <w:r>
        <w:rPr>
          <w:i/>
        </w:rPr>
        <w:t>Ascophyllum nodosum</w:t>
      </w:r>
      <w:r>
        <w:t xml:space="preserve"> extracts on tomato and pepper plant productivity and their associated fungal and bacterial communities.</w:t>
      </w:r>
    </w:p>
    <w:p w14:paraId="03113585" w14:textId="77777777" w:rsidR="004565D7" w:rsidRPr="00BE6EAE" w:rsidRDefault="004565D7" w:rsidP="004565D7">
      <w:pPr>
        <w:pStyle w:val="Date"/>
        <w:rPr>
          <w:lang w:val="fr-CA"/>
        </w:rPr>
      </w:pPr>
      <w:r w:rsidRPr="00BE6EAE">
        <w:rPr>
          <w:lang w:val="fr-CA"/>
        </w:rPr>
        <w:t>November 30, 2018</w:t>
      </w:r>
    </w:p>
    <w:p w14:paraId="463EE869" w14:textId="77777777" w:rsidR="004565D7" w:rsidRPr="00BE6EAE" w:rsidRDefault="004565D7" w:rsidP="004565D7">
      <w:pPr>
        <w:pStyle w:val="Date"/>
        <w:rPr>
          <w:lang w:val="fr-CA"/>
        </w:rPr>
      </w:pPr>
    </w:p>
    <w:p w14:paraId="7666EDB8" w14:textId="77777777" w:rsidR="004565D7" w:rsidRPr="00BE6EAE" w:rsidRDefault="004565D7" w:rsidP="004565D7">
      <w:pPr>
        <w:pStyle w:val="Date"/>
        <w:jc w:val="left"/>
        <w:rPr>
          <w:rFonts w:ascii="Times Roman" w:hAnsi="Times Roman" w:cs="Times Roman"/>
          <w:color w:val="000000"/>
          <w:lang w:val="fr-CA"/>
        </w:rPr>
      </w:pPr>
      <w:r w:rsidRPr="00BE6EAE">
        <w:rPr>
          <w:rFonts w:ascii="Times Roman" w:hAnsi="Times Roman" w:cs="Times Roman"/>
          <w:b/>
          <w:bCs/>
          <w:color w:val="000000"/>
          <w:sz w:val="29"/>
          <w:szCs w:val="29"/>
          <w:lang w:val="fr-CA"/>
        </w:rPr>
        <w:t>Sébastien Renaut</w:t>
      </w:r>
      <w:r w:rsidRPr="00BE6EAE">
        <w:rPr>
          <w:rFonts w:ascii="Times Roman" w:hAnsi="Times Roman" w:cs="Times Roman"/>
          <w:b/>
          <w:bCs/>
          <w:color w:val="000000"/>
          <w:position w:val="10"/>
          <w:sz w:val="21"/>
          <w:szCs w:val="21"/>
          <w:lang w:val="fr-CA"/>
        </w:rPr>
        <w:t xml:space="preserve">1,2 </w:t>
      </w:r>
      <w:r w:rsidRPr="00BE6EAE">
        <w:rPr>
          <w:rFonts w:ascii="Times Roman" w:hAnsi="Times Roman" w:cs="Times Roman"/>
          <w:b/>
          <w:bCs/>
          <w:color w:val="000000"/>
          <w:sz w:val="29"/>
          <w:szCs w:val="29"/>
          <w:lang w:val="fr-CA"/>
        </w:rPr>
        <w:t>,Jacynthe Masse</w:t>
      </w:r>
      <w:r w:rsidRPr="00BE6EAE">
        <w:rPr>
          <w:rFonts w:ascii="Times Roman" w:hAnsi="Times Roman" w:cs="Times Roman"/>
          <w:b/>
          <w:bCs/>
          <w:color w:val="000000"/>
          <w:position w:val="10"/>
          <w:sz w:val="21"/>
          <w:szCs w:val="21"/>
          <w:lang w:val="fr-CA"/>
        </w:rPr>
        <w:t xml:space="preserve">1,2 </w:t>
      </w:r>
      <w:r w:rsidRPr="00BE6EAE">
        <w:rPr>
          <w:rFonts w:ascii="Times Roman" w:hAnsi="Times Roman" w:cs="Times Roman"/>
          <w:b/>
          <w:bCs/>
          <w:color w:val="000000"/>
          <w:sz w:val="29"/>
          <w:szCs w:val="29"/>
          <w:lang w:val="fr-CA"/>
        </w:rPr>
        <w:t>, Jeffrey P. Norrie</w:t>
      </w:r>
      <w:r w:rsidRPr="00BE6EAE">
        <w:rPr>
          <w:rFonts w:ascii="Times Roman" w:hAnsi="Times Roman" w:cs="Times Roman"/>
          <w:b/>
          <w:bCs/>
          <w:color w:val="000000"/>
          <w:position w:val="10"/>
          <w:sz w:val="21"/>
          <w:szCs w:val="21"/>
          <w:lang w:val="fr-CA"/>
        </w:rPr>
        <w:t xml:space="preserve">3 </w:t>
      </w:r>
      <w:r w:rsidRPr="00BE6EAE">
        <w:rPr>
          <w:rFonts w:ascii="Times Roman" w:hAnsi="Times Roman" w:cs="Times Roman"/>
          <w:b/>
          <w:bCs/>
          <w:color w:val="000000"/>
          <w:sz w:val="29"/>
          <w:szCs w:val="29"/>
          <w:lang w:val="fr-CA"/>
        </w:rPr>
        <w:t>, Bachar Blal</w:t>
      </w:r>
      <w:r w:rsidRPr="00BE6EAE">
        <w:rPr>
          <w:rFonts w:ascii="Times Roman" w:hAnsi="Times Roman" w:cs="Times Roman"/>
          <w:b/>
          <w:bCs/>
          <w:color w:val="000000"/>
          <w:position w:val="10"/>
          <w:sz w:val="21"/>
          <w:szCs w:val="21"/>
          <w:lang w:val="fr-CA"/>
        </w:rPr>
        <w:t xml:space="preserve">3 </w:t>
      </w:r>
      <w:r w:rsidRPr="00BE6EAE">
        <w:rPr>
          <w:rFonts w:ascii="Times Roman" w:hAnsi="Times Roman" w:cs="Times Roman"/>
          <w:b/>
          <w:bCs/>
          <w:color w:val="000000"/>
          <w:sz w:val="29"/>
          <w:szCs w:val="29"/>
          <w:lang w:val="fr-CA"/>
        </w:rPr>
        <w:t>Mohamed Hijri</w:t>
      </w:r>
      <w:r w:rsidRPr="00BE6EAE">
        <w:rPr>
          <w:rFonts w:ascii="Times Roman" w:hAnsi="Times Roman" w:cs="Times Roman"/>
          <w:b/>
          <w:bCs/>
          <w:color w:val="000000"/>
          <w:position w:val="10"/>
          <w:sz w:val="21"/>
          <w:szCs w:val="21"/>
          <w:lang w:val="fr-CA"/>
        </w:rPr>
        <w:t xml:space="preserve">1,2 </w:t>
      </w:r>
      <w:r w:rsidRPr="00BE6EAE">
        <w:rPr>
          <w:rFonts w:ascii="Times Roman" w:hAnsi="Times Roman" w:cs="Times Roman"/>
          <w:color w:val="000000"/>
          <w:lang w:val="fr-CA"/>
        </w:rPr>
        <w:t> </w:t>
      </w:r>
    </w:p>
    <w:p w14:paraId="65BA9A10" w14:textId="77777777" w:rsidR="004565D7" w:rsidRPr="00BE6EAE" w:rsidRDefault="004565D7" w:rsidP="004565D7">
      <w:pPr>
        <w:pStyle w:val="Date"/>
        <w:jc w:val="left"/>
        <w:rPr>
          <w:rFonts w:ascii="Times Roman" w:hAnsi="Times Roman" w:cs="Times Roman"/>
          <w:color w:val="000000"/>
          <w:lang w:val="fr-CA"/>
        </w:rPr>
      </w:pPr>
    </w:p>
    <w:p w14:paraId="42B53925" w14:textId="77777777" w:rsidR="004565D7" w:rsidRDefault="004565D7" w:rsidP="004565D7">
      <w:pPr>
        <w:pStyle w:val="Date"/>
        <w:jc w:val="left"/>
        <w:rPr>
          <w:rFonts w:ascii="Times Roman" w:hAnsi="Times Roman" w:cs="Times Roman"/>
          <w:color w:val="000000"/>
        </w:rPr>
      </w:pPr>
      <w:r w:rsidRPr="00BE6EAE">
        <w:rPr>
          <w:rFonts w:ascii="Times Roman" w:hAnsi="Times Roman" w:cs="Times Roman"/>
          <w:i/>
          <w:iCs/>
          <w:color w:val="000000"/>
          <w:position w:val="10"/>
          <w:sz w:val="21"/>
          <w:szCs w:val="21"/>
          <w:lang w:val="fr-CA"/>
        </w:rPr>
        <w:t>1</w:t>
      </w:r>
      <w:r w:rsidRPr="00BE6EAE">
        <w:rPr>
          <w:rFonts w:ascii="Times Roman" w:hAnsi="Times Roman" w:cs="Times Roman"/>
          <w:i/>
          <w:iCs/>
          <w:color w:val="000000"/>
          <w:sz w:val="26"/>
          <w:szCs w:val="26"/>
          <w:lang w:val="fr-CA"/>
        </w:rPr>
        <w:t>Département de Sciences Biologiques, Institut de Recherche en Biologie Végétale, Université de Montréal, 4101</w:t>
      </w:r>
      <w:r w:rsidRPr="00BE6EAE">
        <w:rPr>
          <w:rFonts w:ascii="Times Roman" w:hAnsi="Times Roman" w:cs="Times Roman"/>
          <w:color w:val="000000"/>
          <w:sz w:val="16"/>
          <w:szCs w:val="16"/>
          <w:lang w:val="fr-CA"/>
        </w:rPr>
        <w:t> </w:t>
      </w:r>
      <w:r w:rsidRPr="00BE6EAE">
        <w:rPr>
          <w:rFonts w:ascii="Times Roman" w:hAnsi="Times Roman" w:cs="Times Roman"/>
          <w:i/>
          <w:iCs/>
          <w:color w:val="000000"/>
          <w:sz w:val="26"/>
          <w:szCs w:val="26"/>
          <w:lang w:val="fr-CA"/>
        </w:rPr>
        <w:t>Sherbrooke Est, Montreal, H1X 2B2, Quebec, Canada.</w:t>
      </w:r>
      <w:r w:rsidRPr="00BE6EAE">
        <w:rPr>
          <w:rFonts w:ascii="Times Roman" w:hAnsi="Times Roman" w:cs="Times Roman"/>
          <w:color w:val="000000"/>
          <w:lang w:val="fr-CA"/>
        </w:rPr>
        <w:t xml:space="preserve"> </w:t>
      </w:r>
      <w:r w:rsidRPr="00BE6EAE">
        <w:rPr>
          <w:rFonts w:ascii="Times Roman" w:hAnsi="Times Roman" w:cs="Times Roman"/>
          <w:i/>
          <w:iCs/>
          <w:color w:val="000000"/>
          <w:sz w:val="26"/>
          <w:szCs w:val="26"/>
          <w:lang w:val="fr-CA"/>
        </w:rPr>
        <w:t xml:space="preserve"> </w:t>
      </w:r>
      <w:r w:rsidRPr="004565D7">
        <w:rPr>
          <w:rFonts w:ascii="Times Roman" w:hAnsi="Times Roman" w:cs="Times Roman"/>
          <w:i/>
          <w:iCs/>
          <w:color w:val="000000"/>
          <w:position w:val="10"/>
          <w:sz w:val="21"/>
          <w:szCs w:val="21"/>
        </w:rPr>
        <w:t>2</w:t>
      </w:r>
      <w:r w:rsidRPr="004565D7">
        <w:rPr>
          <w:rFonts w:ascii="Times Roman" w:hAnsi="Times Roman" w:cs="Times Roman"/>
          <w:i/>
          <w:iCs/>
          <w:color w:val="000000"/>
          <w:sz w:val="26"/>
          <w:szCs w:val="26"/>
        </w:rPr>
        <w:t xml:space="preserve">Quebec Centre for Biodiversity Science, Montreal, Quebec, </w:t>
      </w:r>
      <w:r w:rsidRPr="004565D7">
        <w:rPr>
          <w:rFonts w:ascii="Times Roman" w:hAnsi="Times Roman" w:cs="Times Roman"/>
          <w:color w:val="000000"/>
        </w:rPr>
        <w:t> </w:t>
      </w:r>
      <w:r w:rsidRPr="004565D7">
        <w:rPr>
          <w:rFonts w:ascii="Times Roman" w:hAnsi="Times Roman" w:cs="Times Roman"/>
          <w:i/>
          <w:iCs/>
          <w:color w:val="000000"/>
          <w:sz w:val="26"/>
          <w:szCs w:val="26"/>
        </w:rPr>
        <w:t xml:space="preserve">Canada </w:t>
      </w:r>
      <w:r w:rsidRPr="004565D7">
        <w:rPr>
          <w:rFonts w:ascii="Times Roman" w:hAnsi="Times Roman" w:cs="Times Roman"/>
          <w:i/>
          <w:iCs/>
          <w:color w:val="000000"/>
          <w:position w:val="10"/>
          <w:sz w:val="21"/>
          <w:szCs w:val="21"/>
        </w:rPr>
        <w:t>3</w:t>
      </w:r>
      <w:r w:rsidRPr="004565D7">
        <w:rPr>
          <w:rFonts w:ascii="Times Roman" w:hAnsi="Times Roman" w:cs="Times Roman"/>
          <w:i/>
          <w:iCs/>
          <w:color w:val="000000"/>
          <w:sz w:val="26"/>
          <w:szCs w:val="26"/>
        </w:rPr>
        <w:t xml:space="preserve">Acadian Seaplant Ltd, 30 Brown Avenue, Darthmouth, Nova Scotia, Canada, B3B 1X8 </w:t>
      </w:r>
      <w:r w:rsidRPr="004565D7">
        <w:rPr>
          <w:rFonts w:ascii="Times Roman" w:hAnsi="Times Roman" w:cs="Times Roman"/>
          <w:color w:val="000000"/>
        </w:rPr>
        <w:t> </w:t>
      </w:r>
    </w:p>
    <w:p w14:paraId="3D5E1868" w14:textId="77777777" w:rsidR="004565D7" w:rsidRDefault="004565D7" w:rsidP="004565D7">
      <w:pPr>
        <w:pStyle w:val="Corpsdetexte"/>
      </w:pPr>
      <w:r>
        <w:br w:type="page"/>
      </w:r>
    </w:p>
    <w:p w14:paraId="5DDB310F" w14:textId="77777777" w:rsidR="004565D7" w:rsidRPr="004565D7" w:rsidRDefault="004565D7" w:rsidP="004565D7">
      <w:pPr>
        <w:pStyle w:val="Titre1"/>
        <w:spacing w:line="360" w:lineRule="auto"/>
        <w:rPr>
          <w:sz w:val="24"/>
          <w:szCs w:val="24"/>
        </w:rPr>
      </w:pPr>
      <w:r>
        <w:lastRenderedPageBreak/>
        <w:t>ABSTRACT</w:t>
      </w:r>
    </w:p>
    <w:p w14:paraId="3CF60024" w14:textId="77777777" w:rsidR="00881218" w:rsidRDefault="004565D7" w:rsidP="004565D7">
      <w:pPr>
        <w:pStyle w:val="Abstract"/>
        <w:spacing w:line="360" w:lineRule="auto"/>
      </w:pPr>
      <w:r w:rsidRPr="004565D7">
        <w:rPr>
          <w:sz w:val="24"/>
          <w:szCs w:val="24"/>
        </w:rPr>
        <w:t xml:space="preserve">Seaweeds have been used as a source of natural fertilizer and biostimulant for centuries. Here, we used a commercially available </w:t>
      </w:r>
      <w:r w:rsidRPr="004565D7">
        <w:rPr>
          <w:i/>
          <w:sz w:val="24"/>
          <w:szCs w:val="24"/>
        </w:rPr>
        <w:t>Ascophyllum nodosum</w:t>
      </w:r>
      <w:r w:rsidRPr="004565D7">
        <w:rPr>
          <w:sz w:val="24"/>
          <w:szCs w:val="24"/>
        </w:rPr>
        <w:t xml:space="preserve"> extract in order to test its effect of plant productivity in peppers and tomatoes. In addition, by using a metabarcoding high throughput sequencing approach, we identified Amplicon Sequence Variants in the root and soil, fungal and bacterial microbiome. We find that all productivity measures of root, shoot and fruit biomass differed significantly according to species, and five of those were significantly greater according to the fertilization treatment. Local species richness (</w:t>
      </w:r>
      <m:oMath>
        <m:r>
          <w:rPr>
            <w:rFonts w:ascii="Cambria Math" w:hAnsi="Cambria Math"/>
            <w:sz w:val="24"/>
            <w:szCs w:val="24"/>
          </w:rPr>
          <m:t>a</m:t>
        </m:r>
      </m:oMath>
      <w:r w:rsidRPr="004565D7">
        <w:rPr>
          <w:sz w:val="24"/>
          <w:szCs w:val="24"/>
        </w:rPr>
        <w:t xml:space="preserve">-diversity) was the highest in the bacteria-soil and fungi-soil microbiome, and the lowest in the bacteria-root microbiome. In addition, </w:t>
      </w:r>
      <m:oMath>
        <m:r>
          <w:rPr>
            <w:rFonts w:ascii="Cambria Math" w:hAnsi="Cambria Math"/>
            <w:sz w:val="24"/>
            <w:szCs w:val="24"/>
          </w:rPr>
          <m:t>a</m:t>
        </m:r>
      </m:oMath>
      <w:r w:rsidRPr="004565D7">
        <w:rPr>
          <w:sz w:val="24"/>
          <w:szCs w:val="24"/>
        </w:rPr>
        <w:t>-diversity differed according to the fertilization treatment, but this effect was small. Species composition among sites (</w:t>
      </w:r>
      <m:oMath>
        <m:r>
          <w:rPr>
            <w:rFonts w:ascii="Cambria Math" w:hAnsi="Cambria Math"/>
            <w:sz w:val="24"/>
            <w:szCs w:val="24"/>
          </w:rPr>
          <m:t>b</m:t>
        </m:r>
      </m:oMath>
      <w:r w:rsidRPr="004565D7">
        <w:rPr>
          <w:sz w:val="24"/>
          <w:szCs w:val="24"/>
        </w:rPr>
        <w:t>-diversity) differed according to the fertilization treatment in all four communities measured (fungal-root, fungal-soil, bacterial-root and bacterial-soil). Finally, we identify a number of candidate taxa most strongly associated with measures of productivity. Further studies, for example using inoculum of microbial species linked to the presence of liquid seaweed extract may help to identify a causative link between extracts, microbes and productivity.</w:t>
      </w:r>
    </w:p>
    <w:p w14:paraId="447029F0" w14:textId="77777777" w:rsidR="00881218" w:rsidRDefault="004565D7" w:rsidP="004565D7">
      <w:pPr>
        <w:pStyle w:val="Titre1"/>
        <w:spacing w:line="360" w:lineRule="auto"/>
      </w:pPr>
      <w:bookmarkStart w:id="0" w:name="introduction"/>
      <w:bookmarkEnd w:id="0"/>
      <w:commentRangeStart w:id="1"/>
      <w:r>
        <w:t>INTRODUCTION</w:t>
      </w:r>
      <w:commentRangeEnd w:id="1"/>
      <w:r w:rsidR="007A3156">
        <w:rPr>
          <w:rStyle w:val="Marquedecommentaire"/>
          <w:rFonts w:asciiTheme="minorHAnsi" w:eastAsiaTheme="minorHAnsi" w:hAnsiTheme="minorHAnsi" w:cstheme="minorBidi"/>
          <w:b w:val="0"/>
          <w:bCs w:val="0"/>
          <w:color w:val="auto"/>
        </w:rPr>
        <w:commentReference w:id="1"/>
      </w:r>
    </w:p>
    <w:p w14:paraId="1E05B342" w14:textId="17316824" w:rsidR="00881218" w:rsidRDefault="004565D7" w:rsidP="004565D7">
      <w:pPr>
        <w:pStyle w:val="FirstParagraph"/>
        <w:spacing w:line="360" w:lineRule="auto"/>
      </w:pPr>
      <w:r>
        <w:t xml:space="preserve">Seaweeds (also known as marine macroalgae) have been used as a source of organic matter and nutrients for centuries, especially in coastal areas (Khan et al., 2009; Craigie, 2011). Liquid seaweed extracts, developed in the 1950s in order to concentrate plant growth-stimulating compounds, facilitate their usage (Milton, 1952). Today, most commercially available extracts are made from the brown algae </w:t>
      </w:r>
      <w:r>
        <w:rPr>
          <w:i/>
        </w:rPr>
        <w:t>Ascophyllum nodosum</w:t>
      </w:r>
      <w:r>
        <w:t xml:space="preserve">, </w:t>
      </w:r>
      <w:r>
        <w:rPr>
          <w:i/>
        </w:rPr>
        <w:t>Ecklonia maxima</w:t>
      </w:r>
      <w:r>
        <w:t xml:space="preserve"> or </w:t>
      </w:r>
      <w:r>
        <w:rPr>
          <w:i/>
        </w:rPr>
        <w:t>Laminaria spp</w:t>
      </w:r>
      <w:r>
        <w:t xml:space="preserve">. Unlike modern chemical fertilizers, seaweed extracts are biodegradable, non-toxic and come from a renewable resource (Dhargalkar &amp; Pereira, 2005). Industry-funded bodies such as </w:t>
      </w:r>
      <w:r>
        <w:lastRenderedPageBreak/>
        <w:t xml:space="preserve">the European Biostimulant Industry Coalition and the United States Biostimulant Coalition have been working to accommodate biostimulants into mainstream legal architecture. These organizations extoll benefits arising from modes-of-action research, agricultural applications and positive effects on yield and quality of many commercial species (i.e. fruits, vegetables, turf, ornamentals and woody species). Legal recognition will further allow a fluid integration of various biostimulants, including </w:t>
      </w:r>
      <w:r>
        <w:rPr>
          <w:i/>
        </w:rPr>
        <w:t>Ascophyllum nodosum</w:t>
      </w:r>
      <w:r>
        <w:t xml:space="preserve"> Extracts (ANE) into sustainable long-term crop management programs (Craigie, 2011; Jardin, 2015).</w:t>
      </w:r>
      <w:r>
        <w:br/>
        <w:t> </w:t>
      </w:r>
      <w:r>
        <w:br/>
        <w:t>Several comprehensive reviews have described the effects of seaweed extracts on agricultural plant productivity (Khan et al., 2009; Craigie, 2010, 2011; Battacharyya et al., 2015). The science points to wide-ranging effects from biotic to abiotic resistance, effects on growth and development, and ultimately, to their impact on plant establishment, crop yield and/or quality, and shelf life. At the physiological level, these extracts have been found to influence hormonal changes that in turn, influence physiological processes even at very low concentrations (Wally et al., 2013).</w:t>
      </w:r>
      <w:r>
        <w:br/>
        <w:t> </w:t>
      </w:r>
      <w:r>
        <w:br/>
        <w:t>Starting in the 1990’s,</w:t>
      </w:r>
      <w:commentRangeStart w:id="2"/>
      <w:r>
        <w:t xml:space="preserve"> the development of high quality ANE has led to an increase in cause-effect research</w:t>
      </w:r>
      <w:commentRangeEnd w:id="2"/>
      <w:r w:rsidR="00162D30">
        <w:rPr>
          <w:rStyle w:val="Marquedecommentaire"/>
        </w:rPr>
        <w:commentReference w:id="2"/>
      </w:r>
      <w:r>
        <w:t>, especially on plant diseases (Jayaraj &amp; Ali, 2015). Noted increases in the activity of superoxide dismutase, glutathione peroxidase and ascorbate peroxidase helped support the argument that ANE improve plant tolerance to oxidative stress (Ayad et al., 1997; Schmidt &amp; Zhang, 1997; Ayad, 1998; Allen et al., 2001). Positive effects were also found on phytoalexin production suggesting that ANE may be involved in suppressing disease infection through increased activity of these protective enzymes that target oxidizing toxins naturally emitted by disease pathogens (Lizzi et al., 1998; Jayaraj et al., 2008; Jayaraman, Norrie &amp; Punja, 2010).</w:t>
      </w:r>
      <w:r>
        <w:br/>
        <w:t> </w:t>
      </w:r>
      <w:r>
        <w:br/>
        <w:t>Improved plant stress resistance and tolerance to foliar and soil treatments is attributed to a cascade of various physiological reactions. ANE can impact plant-</w:t>
      </w:r>
      <w:r>
        <w:lastRenderedPageBreak/>
        <w:t xml:space="preserve">signalling mechanisms through a multitude of plant processes and cellular modifications including osmotic/oxidative stresses such as salinity, freezing and drought stress (Jithesh et al., 2012). ANE can also impart drought-stress tolerance to plants by reducing stomatal conductance and cellular electrolyte leakage (Shotton and Martynenko, unpublished data; Spann &amp; Little, 2011). </w:t>
      </w:r>
      <w:commentRangeStart w:id="3"/>
      <w:r w:rsidRPr="00162D30">
        <w:t xml:space="preserve">These results suggest </w:t>
      </w:r>
      <w:commentRangeEnd w:id="3"/>
      <w:r w:rsidR="00162D30">
        <w:rPr>
          <w:rStyle w:val="Marquedecommentaire"/>
        </w:rPr>
        <w:commentReference w:id="3"/>
      </w:r>
      <w:r w:rsidRPr="00162D30">
        <w:t>that ANE can influence cellular membrane maintenance leading to a higher tolerance for various osmotic stresses and can mitigate oxidative damage.</w:t>
      </w:r>
      <w:r>
        <w:br/>
        <w:t> </w:t>
      </w:r>
      <w:r>
        <w:br/>
        <w:t xml:space="preserve">Although there is an abundance of published evidence detailing systemic plant effects from ANE, outstanding questions remain as to the effects of ANE on the </w:t>
      </w:r>
      <w:del w:id="4" w:author="Jacynthe Masse" w:date="2018-12-04T14:10:00Z">
        <w:r w:rsidDel="00162D30">
          <w:delText xml:space="preserve">soil </w:delText>
        </w:r>
      </w:del>
      <w:r>
        <w:t>rhizosphere</w:t>
      </w:r>
      <w:ins w:id="5" w:author="Jacynthe Masse" w:date="2018-12-04T14:18:00Z">
        <w:r w:rsidR="007A3156">
          <w:t xml:space="preserve"> biology ? </w:t>
        </w:r>
      </w:ins>
      <w:r>
        <w:t>Various microbes</w:t>
      </w:r>
      <w:commentRangeStart w:id="6"/>
      <w:r>
        <w:t>, small arthropods, nematodes, earthworms and insects</w:t>
      </w:r>
      <w:commentRangeEnd w:id="6"/>
      <w:r w:rsidR="00162D30">
        <w:rPr>
          <w:rStyle w:val="Marquedecommentaire"/>
        </w:rPr>
        <w:commentReference w:id="6"/>
      </w:r>
      <w:r>
        <w:t xml:space="preserve"> thrive in the soil rhizosphere. This vast microbial biodiversity contributes to the aggregation of soil particles, enhances nutrient cycling and delivery to plants, degrades toxic substances, allows better soil water and plays a role in plant disease management. It has been suggested that the plant immune system is composed of inherent surveillance systems that perceive several general microbial elicitors, which allow plants to switch from growth and development into a defense mode (Newman et al., 2013). This may allow the plant to avoid infection from potentially harmful microbes. An examination of sustainable products that can positively </w:t>
      </w:r>
      <w:r w:rsidRPr="007A3156">
        <w:t>influence microbial interactions between plant roots and soil biota</w:t>
      </w:r>
      <w:r>
        <w:t xml:space="preserve"> will in turn help to further understand soil borne plant-pathogens competition dynamics. The effect of ANE on the bacterial profile suggests that ANE applications increased strawberry root and shoot growth, berry yield and rhizosphere microbial diversity and physiological activity (Alam et al., 2013). Similar results were found in sandy loam soils as Alam et al. (2014) showed a strong relationship between carrot growth, soil microbial populations and activity.</w:t>
      </w:r>
      <w:r>
        <w:br/>
        <w:t> </w:t>
      </w:r>
      <w:r>
        <w:br/>
        <w:t xml:space="preserve">The recent development of culture-independent molecular techniques and high throughput sequencing should permit to circumvent the inherent biases of culture-based approaches by targeting the ubiquitous component of life, its DNA. In turn, this will help to identify a larger proportion of the microbial diversity and lead to a </w:t>
      </w:r>
      <w:r>
        <w:lastRenderedPageBreak/>
        <w:t>better understanding of the soil microbial response to seaweed extract. DNA barcoding targeting specific regions of the genome (e.g. ITS: fungi, 16s ribosomal genes: bacteria) are now regarded as a prerequisite procedure to comprehensively document the diversity and ecology of microbial organisms (Toju et al., 2012; Klindworth et al., 2013).</w:t>
      </w:r>
      <w:r>
        <w:br/>
        <w:t> </w:t>
      </w:r>
      <w:r>
        <w:br/>
        <w:t xml:space="preserve">Here the general objective was to quantify the impact of ANE on plant growth and test how the bacterial and fungal communities responded to the addition of theses extracts. We also aimed to identify specific taxon positively associated with increased in plant productivity following addition of ANE. We hypothesized that the inclusion of liquid seaweed extracts would improve productivity and alter significantly the bacterial and fungal communities. We used a commercially available ANE, Stella Maris®, developed by Acadian Seaplants Ltd (NS, Canada). Stella Maris® is derived from the marine algae </w:t>
      </w:r>
      <w:r>
        <w:rPr>
          <w:i/>
        </w:rPr>
        <w:t>A. nodosum</w:t>
      </w:r>
      <w:r>
        <w:t>, and harvested from the nutrient-laden waters of the North Atlantic off the Eastern Coast of Canada. We tested the effect of ANE on two agricultural plants commonly grown in greenhouse conditions (tomato and pepper). Several traits related to plant productivity were measured and soil and root bacterial and fungal diversity were quantified using High Through</w:t>
      </w:r>
      <w:r w:rsidR="00EE1493">
        <w:t>put Illumina Miseq sequencing.</w:t>
      </w:r>
      <w:r>
        <w:br/>
      </w:r>
    </w:p>
    <w:p w14:paraId="5BBAA100" w14:textId="77777777" w:rsidR="00881218" w:rsidRDefault="004565D7" w:rsidP="004565D7">
      <w:pPr>
        <w:pStyle w:val="Titre1"/>
        <w:spacing w:line="360" w:lineRule="auto"/>
      </w:pPr>
      <w:bookmarkStart w:id="7" w:name="material-and-method"/>
      <w:bookmarkEnd w:id="7"/>
      <w:r>
        <w:t>MATERIAL AND METHOD</w:t>
      </w:r>
    </w:p>
    <w:p w14:paraId="21BF556B" w14:textId="77777777" w:rsidR="00881218" w:rsidRDefault="004565D7" w:rsidP="004565D7">
      <w:pPr>
        <w:pStyle w:val="FirstParagraph"/>
        <w:spacing w:line="360" w:lineRule="auto"/>
      </w:pPr>
      <w:r>
        <w:rPr>
          <w:i/>
        </w:rPr>
        <w:t>Experimental design</w:t>
      </w:r>
      <w:r>
        <w:br/>
        <w:t>Greenhouse experiments were set up in large trays (60x30x18 cm LxWxH) using two different crops: tomato (</w:t>
      </w:r>
      <w:r>
        <w:rPr>
          <w:i/>
        </w:rPr>
        <w:t>Solanum lycopersicum</w:t>
      </w:r>
      <w:r>
        <w:t xml:space="preserve"> L.) and pepper (</w:t>
      </w:r>
      <w:r>
        <w:rPr>
          <w:i/>
        </w:rPr>
        <w:t>Capsicum annuum</w:t>
      </w:r>
      <w:r>
        <w:t xml:space="preserve"> L.). Tomato cultivar Totem Hybrid#A371 was planted in November 16th 2015 and pepper cultivar Ace Hybrid#318 was planted in December 9th 2015. Tomato and pepper seeds were purchased from William Dam Seeds Ltd (ON, Canada). These cultivars were selected for greenhouse production. Soil was collected from an agricultural field under organic regime at the IRDA research </w:t>
      </w:r>
      <w:r>
        <w:lastRenderedPageBreak/>
        <w:t>station in St-Bruno (Qc, Canada, 45</w:t>
      </w:r>
      <w:r>
        <w:rPr>
          <w:vertAlign w:val="superscript"/>
        </w:rPr>
        <w:t>o</w:t>
      </w:r>
      <w:r>
        <w:t>32’59.6“N, 73</w:t>
      </w:r>
      <w:r>
        <w:rPr>
          <w:vertAlign w:val="superscript"/>
        </w:rPr>
        <w:t>o</w:t>
      </w:r>
      <w:r>
        <w:t>21’08.0”W) on October 7th 2015. The soil was a loamy sand and was collected from the 15 cm top layer. Natural soil was mixed and put into trays, filled to 15 cm in height. Soil analysis was done using a commercial service provided by AgriDirect (Longueuil, QC) and soil characteristics are shown in Table 1. Eight seeds per tray were planted and after germination, only four seedlings per tray were kept.</w:t>
      </w:r>
      <w:r>
        <w:br/>
        <w:t> </w:t>
      </w:r>
      <w:r>
        <w:br/>
        <w:t>For each crop species, a randomized split block design (Table S1) was used with four trays set up per block and eight blocks for each experiment. Half of the trays were fertilized (fertilization treatment), as described below. Half of the trays were also planted (planting treatment) with four plants per tray, while the other trays were not planted. This allowed a direct comparison of fungal and bacteria soil communities with respect to fertilization and planting treatments.</w:t>
      </w:r>
      <w:r>
        <w:br/>
        <w:t> </w:t>
      </w:r>
      <w:r>
        <w:br/>
        <w:t xml:space="preserve">Two different fertilization regimes were used according to the plant species. For tomatoes, plants were fertilized using multipurpose organic fertilizer (pure hen manure, 18 g per tray repeated every 4 weeks, 5-3-2) from Acti-sol (Notre-Dame-du-Bon-Conseil, QC) in addition to Stella Maris® (3.5 ml per 1L, each tray received 250 ml, repeated every 2 weeks) for the duration of the experiment. The other half was not fertilized. Stella Maris® is a commercial </w:t>
      </w:r>
      <w:r>
        <w:rPr>
          <w:i/>
        </w:rPr>
        <w:t>Ascophyllum nodosum</w:t>
      </w:r>
      <w:r>
        <w:t xml:space="preserve"> seaweed based product and its physico- chemical composition is shown in Table S2 </w:t>
      </w:r>
      <w:commentRangeStart w:id="8"/>
      <w:r>
        <w:rPr>
          <w:b/>
        </w:rPr>
        <w:t>(DO WE HAVE THIS INFORMATION SOMEWHERE?)</w:t>
      </w:r>
      <w:r>
        <w:t xml:space="preserve">. </w:t>
      </w:r>
      <w:commentRangeEnd w:id="8"/>
      <w:r w:rsidR="00162D30">
        <w:rPr>
          <w:rStyle w:val="Marquedecommentaire"/>
        </w:rPr>
        <w:commentReference w:id="8"/>
      </w:r>
      <w:r>
        <w:t xml:space="preserve">For the pepper experiment, the fertilization regime consisted solely of Stella Maris® (3.5 ml per 1L, each tray received 250 ml, repeated every 2 weeks) for the duration of the experiment. The other half was not fertilized. Both experiments were managed under organic farming practices. Thrips were controlled using </w:t>
      </w:r>
      <w:r>
        <w:rPr>
          <w:i/>
        </w:rPr>
        <w:t>Neoseiulus cucumeris</w:t>
      </w:r>
      <w:r>
        <w:t xml:space="preserve"> (syn. </w:t>
      </w:r>
      <w:r>
        <w:rPr>
          <w:i/>
        </w:rPr>
        <w:t>Amblyseius cucumeris</w:t>
      </w:r>
      <w:r>
        <w:t xml:space="preserve">) (1 bag per plant), Fungus gnats were also controlled using predatory mite </w:t>
      </w:r>
      <w:r>
        <w:rPr>
          <w:i/>
        </w:rPr>
        <w:t>Gaeolaelaps gillespiei</w:t>
      </w:r>
      <w:r>
        <w:t xml:space="preserve"> (1L; Natural Insect Control, ON). Plants were treated once a week with Milstop, a Potassium Bicarbonate-based foliar fungicide to control the powdery mildew on both crops.</w:t>
      </w:r>
      <w:r>
        <w:br/>
        <w:t> </w:t>
      </w:r>
      <w:r>
        <w:br/>
      </w:r>
      <w:r>
        <w:rPr>
          <w:i/>
        </w:rPr>
        <w:lastRenderedPageBreak/>
        <w:t>Plant productivity</w:t>
      </w:r>
      <w:r>
        <w:br/>
        <w:t>Tomato and pepper experiments were harvested on March 29th 2016. The following traits assessed plant productivity: fruit number, fruit weight, shoots fresh weight and roots fresh weight. Traits were measured on three plants chosen randomly per tray for each fertilization-control treatment, crop (tomato/pepper) and block (eight blocks) for a total of 96 samples. In addition, both shoot and root samples were dried in a 70 degrees drying oven, and dry weights were quantified after 48 hours. Together, these traits are expected to represent well the plant overall productivity.</w:t>
      </w:r>
      <w:r>
        <w:br/>
        <w:t> </w:t>
      </w:r>
      <w:r>
        <w:br/>
      </w:r>
      <w:r>
        <w:rPr>
          <w:i/>
        </w:rPr>
        <w:t>Sample preparation, DNA extraction and High throughput sequencing</w:t>
      </w:r>
      <w:r>
        <w:br/>
        <w:t>Soil and root samples were taken for both experiments. Soil DNA was extracted using NucleoSpin® Soil DNA extraction kit (Macherey-Nagel, BioLinx, ON) on 250 mg of soil, following the manufacturer’s protocol Roots were first washed with tap water and rinsed with sterile water. Chopped roots sub-samples (100 mg) were subjected to DNA extraction using DNeasy Plant Mini kit (Qiagen Inc - Canada, ON), following the manufacturer’s recommendations. Amplicon sequencing targeting bacterial 16S rRNA gene and fungal ITS was performed on both root and soil samples.</w:t>
      </w:r>
      <w:r>
        <w:br/>
        <w:t> </w:t>
      </w:r>
      <w:r>
        <w:br/>
        <w:t>For fungal ITS, we used the following primers with the universal CS1 and CS2 adapters: CS1_ITS3_KYO2 (5’-ACA CTGA CGA CAT GGT TCT ACA GAT GAA GAA CGY AGY RAA-3’) and CS2_ITS4_KYO3 (5’-TAC GGT AGC AGA GAC TTG GTC TCT BTT VCC KCT TCA CTC G-3’) to produce a final amplicon size of approximately 430bp including adapters (Toju et al., 2012).</w:t>
      </w:r>
      <w:r>
        <w:br/>
        <w:t> </w:t>
      </w:r>
      <w:r>
        <w:br/>
        <w:t>For bacterial 16S, we used the following primers with CS1 and CS2 universal adapters: 341F (5’-CCT ACG GGN GGC WGC AG-3’) and 805R (5’-GAC TACC AGG GTA TCT AAT C-3’) to produce a final amplicon size of approximately 460 bp and targeting specifically the bacterial V3-V4 region of the 16S ribosomal gene (Klindworth et al., 2013).</w:t>
      </w:r>
      <w:r>
        <w:br/>
      </w:r>
      <w:r>
        <w:lastRenderedPageBreak/>
        <w:t> </w:t>
      </w:r>
      <w:r>
        <w:br/>
        <w:t>DNA samples were then barcoded, pooled and sequenced (2X300bp, paired-end) using an Illumina (San Diego, CA, USA) MiSeq sequencer through a commercial service provided by the Genome Quebec Innovation Centre (Montreal, QC). Sequences were demultiplexed by the sequencing facility and further processed as described below.</w:t>
      </w:r>
      <w:r>
        <w:br/>
        <w:t> </w:t>
      </w:r>
      <w:r>
        <w:br/>
      </w:r>
      <w:r>
        <w:rPr>
          <w:i/>
        </w:rPr>
        <w:t>Bioinformatics</w:t>
      </w:r>
      <w:r>
        <w:br/>
        <w:t>All bioinformatics, statistical, and graphical analyses further described were performed in R 3.5.1 (Team, 2018) and detailed scripts are available here (</w:t>
      </w:r>
      <w:hyperlink r:id="rId9">
        <w:r>
          <w:rPr>
            <w:rStyle w:val="Lienhypertexte"/>
          </w:rPr>
          <w:t>https://github.com/seb951/Acadian_Seaplants</w:t>
        </w:r>
      </w:hyperlink>
      <w:r>
        <w:t>).</w:t>
      </w:r>
      <w:r>
        <w:br/>
        <w:t> </w:t>
      </w:r>
      <w:r>
        <w:br/>
        <w:t xml:space="preserve">We used the </w:t>
      </w:r>
      <w:r>
        <w:rPr>
          <w:rStyle w:val="VerbatimChar"/>
        </w:rPr>
        <w:t>R</w:t>
      </w:r>
      <w:r>
        <w:t xml:space="preserve"> package </w:t>
      </w:r>
      <w:r>
        <w:rPr>
          <w:rStyle w:val="VerbatimChar"/>
        </w:rPr>
        <w:t>dada2</w:t>
      </w:r>
      <w:r>
        <w:t xml:space="preserve"> (Callahan et al., 2016) to infer </w:t>
      </w:r>
      <w:r>
        <w:rPr>
          <w:i/>
        </w:rPr>
        <w:t>Amplicon Sequence Variants</w:t>
      </w:r>
      <w:r>
        <w:t xml:space="preserve"> (ASVs). </w:t>
      </w:r>
      <w:r>
        <w:rPr>
          <w:rStyle w:val="VerbatimChar"/>
        </w:rPr>
        <w:t>Dada2</w:t>
      </w:r>
      <w:r>
        <w:t xml:space="preserve"> offers accurate sample inference from amplicon data with single-nucleotide resolution in an open source environment. Unlike the Operational Taxonomic Unit (OTU) approach (e.g. Schloss et al., 2009; Caporaso et al., 2010), ASV are not treated as cluster of sequences defined with an </w:t>
      </w:r>
      <w:r>
        <w:rPr>
          <w:i/>
        </w:rPr>
        <w:t>ad hoc</w:t>
      </w:r>
      <w:r>
        <w:t xml:space="preserve"> sequence similarity threshold. Instead, after sequences are quality trimmed and error-corrected, </w:t>
      </w:r>
      <w:r>
        <w:rPr>
          <w:rStyle w:val="VerbatimChar"/>
        </w:rPr>
        <w:t>dada2</w:t>
      </w:r>
      <w:r>
        <w:t xml:space="preserve"> reveals the unique members of the sequenced community, thus allowing sequences and abundance counts to be comparable among studies (Callahan et al., 2016).</w:t>
      </w:r>
      <w:r>
        <w:br/>
        <w:t> </w:t>
      </w:r>
      <w:r>
        <w:br/>
        <w:t xml:space="preserve">First, sequences were trimmed following strict quality thresholds (removing primers and low quality nucleotides, see parameter details in the accompanying </w:t>
      </w:r>
      <w:r>
        <w:rPr>
          <w:rStyle w:val="VerbatimChar"/>
        </w:rPr>
        <w:t>R</w:t>
      </w:r>
      <w:r>
        <w:t xml:space="preserve"> scripts). Following this, we applied the error model algorithm of </w:t>
      </w:r>
      <w:r>
        <w:rPr>
          <w:rStyle w:val="VerbatimChar"/>
        </w:rPr>
        <w:t>dada2</w:t>
      </w:r>
      <w:r>
        <w:t xml:space="preserve">, which incorporates quality information after filtering, unlike other OTU based methods. Then dereplication, sample inference, merging of paired end reads and removal of chimera were performed in order to obtain a sequence (ASV) table of abundance per sample. Taxonomy was assigned through the </w:t>
      </w:r>
      <w:r>
        <w:rPr>
          <w:rStyle w:val="VerbatimChar"/>
        </w:rPr>
        <w:t>dada2</w:t>
      </w:r>
      <w:r>
        <w:t xml:space="preserve"> pipeline using the Ribosomal Database Project (RDP) Naive Bayesian Classifier algorithm from Wang </w:t>
      </w:r>
      <w:r>
        <w:rPr>
          <w:i/>
        </w:rPr>
        <w:t>et al.</w:t>
      </w:r>
      <w:r>
        <w:t xml:space="preserve"> (2007). Depending on support (minimum bootstrap support of 80), we assigned taxonomy from Kingdom to species. We used the silva database formatted for </w:t>
      </w:r>
      <w:r>
        <w:rPr>
          <w:rStyle w:val="VerbatimChar"/>
        </w:rPr>
        <w:t>dada2</w:t>
      </w:r>
      <w:r>
        <w:t xml:space="preserve"> to infer </w:t>
      </w:r>
      <w:r>
        <w:lastRenderedPageBreak/>
        <w:t xml:space="preserve">bacterial taxa (Callahan, 2018). We used the Unite (Community, 2018) fasta release (including singletons) to infer fungal taxa after formatting it to the </w:t>
      </w:r>
      <w:r>
        <w:rPr>
          <w:rStyle w:val="VerbatimChar"/>
        </w:rPr>
        <w:t>dada2</w:t>
      </w:r>
      <w:r>
        <w:t xml:space="preserve"> format using a custom </w:t>
      </w:r>
      <w:r>
        <w:rPr>
          <w:rStyle w:val="VerbatimChar"/>
        </w:rPr>
        <w:t>R</w:t>
      </w:r>
      <w:r>
        <w:t xml:space="preserve"> script. The pipeline was run on a multithreaded (48 CPUs) computer infrastructure provided by Westgrid (</w:t>
      </w:r>
      <w:hyperlink r:id="rId10">
        <w:r>
          <w:rPr>
            <w:rStyle w:val="Lienhypertexte"/>
          </w:rPr>
          <w:t>https://www.westgrid.ca/support/systems/cedar</w:t>
        </w:r>
      </w:hyperlink>
      <w:r>
        <w:t>) and Compute Canada (www.computecanada.ca). Note that the pipeline was run separately for fungal-root, fungal-soil, bacteria-soil and bacteria-root samples given the markedly different nucleotide compositions of the sequenced amplicons, unique taxa and specific error models of each dataset.  </w:t>
      </w:r>
      <w:r>
        <w:br/>
        <w:t> </w:t>
      </w:r>
      <w:r>
        <w:br/>
      </w:r>
      <w:r>
        <w:rPr>
          <w:i/>
        </w:rPr>
        <w:t>Statistical analyses - plant productivity</w:t>
      </w:r>
      <w:r>
        <w:br/>
        <w:t xml:space="preserve">We tested for the effect of species (tomato vs pepper), fertilization and their interaction on six plant productivity measures (fruit number, average fruit weight, shoots fresh weight, roots fresh weight, shoots dry weight, roots dry weight). We used Linear Mixed effect Models (LMM) in the R package </w:t>
      </w:r>
      <w:r>
        <w:rPr>
          <w:rStyle w:val="VerbatimChar"/>
        </w:rPr>
        <w:t>nlme</w:t>
      </w:r>
      <w:r>
        <w:t xml:space="preserve"> (Pinheiro et al., 2017), which are more appropriate than an Analysis of Variance (ANOVA) given the current block design (</w:t>
      </w:r>
      <w:commentRangeStart w:id="9"/>
      <w:r>
        <w:t xml:space="preserve">blocks and replicates nested within a block </w:t>
      </w:r>
      <w:commentRangeEnd w:id="9"/>
      <w:r w:rsidR="007A3156">
        <w:rPr>
          <w:rStyle w:val="Marquedecommentaire"/>
        </w:rPr>
        <w:commentReference w:id="9"/>
      </w:r>
      <w:r>
        <w:t xml:space="preserve">were treated as random variables). All six plant productivity measures were either square root or log transformed in order to help satisfy the assumption of normality of the residuals in the LMM statistical framework. For the variables </w:t>
      </w:r>
      <w:r>
        <w:rPr>
          <w:i/>
        </w:rPr>
        <w:t>fruit number</w:t>
      </w:r>
      <w:r>
        <w:t xml:space="preserve"> and </w:t>
      </w:r>
      <w:r>
        <w:rPr>
          <w:i/>
        </w:rPr>
        <w:t>average fruit weight</w:t>
      </w:r>
      <w:r>
        <w:t>, we also used a permutation-based 2-way ANOVA (Anderson &amp; Legendre, 1999) given that the residuals of the LMM were not normally distributed (</w:t>
      </w:r>
      <w:commentRangeStart w:id="10"/>
      <w:r>
        <w:t>results were similarly significant</w:t>
      </w:r>
      <w:commentRangeEnd w:id="10"/>
      <w:r w:rsidR="007A3156">
        <w:rPr>
          <w:rStyle w:val="Marquedecommentaire"/>
        </w:rPr>
        <w:commentReference w:id="10"/>
      </w:r>
      <w:r>
        <w:t>).</w:t>
      </w:r>
      <w:r>
        <w:br/>
        <w:t> </w:t>
      </w:r>
      <w:r>
        <w:br/>
      </w:r>
      <w:r>
        <w:rPr>
          <w:i/>
        </w:rPr>
        <w:t>Statistical analyses - microbial and fungal diversity</w:t>
      </w:r>
      <w:r>
        <w:br/>
        <w:t>Fungal-root, fungal-soil, bacterial-root and bacterial-soil ASV diversity was measured separately. For each of these four datasets, we removed samples that showed poor sequencing output and contained few ASVs. In order to do this, we summed the abundance of all ASVs for each sample (</w:t>
      </w:r>
      <m:oMath>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r>
              <w:rPr>
                <w:rFonts w:ascii="Cambria Math" w:hAnsi="Cambria Math"/>
              </w:rPr>
              <m:t>A</m:t>
            </m:r>
          </m:e>
        </m:nary>
        <m:r>
          <w:rPr>
            <w:rFonts w:ascii="Cambria Math" w:hAnsi="Cambria Math"/>
          </w:rPr>
          <m:t>SV</m:t>
        </m:r>
      </m:oMath>
      <w:r>
        <w:t xml:space="preserve">) and eliminated samples that had fewer that the mean sum minus four standard deviations </w:t>
      </w:r>
      <w:r>
        <w:lastRenderedPageBreak/>
        <w:t>(</w:t>
      </w:r>
      <m:oMath>
        <m:bar>
          <m:barPr>
            <m:pos m:val="top"/>
            <m:ctrlPr>
              <w:rPr>
                <w:rFonts w:ascii="Cambria Math" w:hAnsi="Cambria Math"/>
              </w:rPr>
            </m:ctrlPr>
          </m:barPr>
          <m:e>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r>
                  <w:rPr>
                    <w:rFonts w:ascii="Cambria Math" w:hAnsi="Cambria Math"/>
                  </w:rPr>
                  <m:t>A</m:t>
                </m:r>
              </m:e>
            </m:nary>
            <m:r>
              <w:rPr>
                <w:rFonts w:ascii="Cambria Math" w:hAnsi="Cambria Math"/>
              </w:rPr>
              <m:t>SV</m:t>
            </m:r>
          </m:e>
        </m:bar>
        <m:r>
          <w:rPr>
            <w:rFonts w:ascii="Cambria Math" w:hAnsi="Cambria Math"/>
          </w:rPr>
          <m:t>-4σ</m:t>
        </m:r>
      </m:oMath>
      <w:r>
        <w:t>). In addition, we removed ASVs from our dataset that were present in fewer than 5% of the samples (less than ten individuals in the soil samples or less than five in the root samples). This was done to remove very rare ASVs unique to a block or replicate, but not found in the majority of samples.</w:t>
      </w:r>
      <w:r>
        <w:br/>
        <w:t> </w:t>
      </w:r>
      <w:r>
        <w:br/>
        <w:t xml:space="preserve">We then conducted community-based analyses looking at the effect of the fertilization treatment on ASV abundance in the tomato and pepper experiments. To reduce the complexity of the datasets, relative abundance of all taxa was calculated per family using the </w:t>
      </w:r>
      <w:r>
        <w:rPr>
          <w:rStyle w:val="VerbatimChar"/>
        </w:rPr>
        <w:t>R</w:t>
      </w:r>
      <w:r>
        <w:t xml:space="preserve"> package </w:t>
      </w:r>
      <w:r>
        <w:rPr>
          <w:rStyle w:val="VerbatimChar"/>
        </w:rPr>
        <w:t>dplyr</w:t>
      </w:r>
      <w:r>
        <w:t xml:space="preserve"> (Wickham et al., 2015). Barplots were drawn using </w:t>
      </w:r>
      <w:r>
        <w:rPr>
          <w:rStyle w:val="VerbatimChar"/>
        </w:rPr>
        <w:t>ggplot2</w:t>
      </w:r>
      <w:r>
        <w:t xml:space="preserve"> (Wickham, 2016) to visualize communities. ASV alpha (</w:t>
      </w:r>
      <m:oMath>
        <m:r>
          <w:rPr>
            <w:rFonts w:ascii="Cambria Math" w:hAnsi="Cambria Math"/>
          </w:rPr>
          <m:t>a</m:t>
        </m:r>
      </m:oMath>
      <w:r>
        <w:t xml:space="preserve">)-diversity was calculated based on all ASVs (excluding rare ASVs, see paragraph above) for each sample using the inverse Simpson diversity index in </w:t>
      </w:r>
      <w:r>
        <w:rPr>
          <w:rStyle w:val="VerbatimChar"/>
        </w:rPr>
        <w:t>vegan</w:t>
      </w:r>
      <w:r>
        <w:t xml:space="preserve"> (Oksanen et al., 2013). The effect of the fertilization treatment, species (and planting for soil communities) were assessed using a linear mixed-effect (LMM) model in the R package </w:t>
      </w:r>
      <w:r>
        <w:rPr>
          <w:rStyle w:val="VerbatimChar"/>
        </w:rPr>
        <w:t>nlme</w:t>
      </w:r>
      <w:r>
        <w:t xml:space="preserve"> (Pinheiro et al., 2017), given the unbalanced, replicated block design. Alpha diversity was log transformed in order to help satisfy the assumption of normality of the residuals in the LMM statistical framework.</w:t>
      </w:r>
      <w:r>
        <w:br/>
        <w:t> </w:t>
      </w:r>
      <w:r>
        <w:br/>
        <w:t xml:space="preserve">Using the community matrix data of ASVs abundance, we performed PERmutational Multivariate ANalysis Of VAriance tests (PERMANOVA; Anderson, 2001) to identify relationships between the communities according to the experimental design. ASVs abundance matrix was Hellinger-transformed and significance was assessed using 10,000 permutations in </w:t>
      </w:r>
      <w:r>
        <w:rPr>
          <w:rStyle w:val="VerbatimChar"/>
        </w:rPr>
        <w:t>vegan</w:t>
      </w:r>
      <w:r>
        <w:t xml:space="preserve"> (Oksanen et al., 2013). Blocks and replicates nested within blocks were factored as strata (</w:t>
      </w:r>
      <w:r>
        <w:rPr>
          <w:i/>
        </w:rPr>
        <w:t>i.e.</w:t>
      </w:r>
      <w:r>
        <w:t xml:space="preserve"> </w:t>
      </w:r>
      <w:commentRangeStart w:id="11"/>
      <w:r>
        <w:t>blocks</w:t>
      </w:r>
      <w:commentRangeEnd w:id="11"/>
      <w:r w:rsidR="00AC056A">
        <w:rPr>
          <w:rStyle w:val="Marquedecommentaire"/>
        </w:rPr>
        <w:commentReference w:id="11"/>
      </w:r>
      <w:r>
        <w:t>) in the model.</w:t>
      </w:r>
      <w:r>
        <w:br/>
        <w:t> </w:t>
      </w:r>
      <w:r>
        <w:br/>
        <w:t xml:space="preserve">We also performed canonical correspondence analyses (CCAs) using the Hellinger-transformed ASVs abundance matrix in </w:t>
      </w:r>
      <w:r>
        <w:rPr>
          <w:rStyle w:val="VerbatimChar"/>
        </w:rPr>
        <w:t>vegan</w:t>
      </w:r>
      <w:r>
        <w:t xml:space="preserve"> (Oksanen et al., 2013) to visually assess the grouping of samples, ASVs and their association with productivity variables (</w:t>
      </w:r>
      <w:r>
        <w:rPr>
          <w:i/>
        </w:rPr>
        <w:t>species</w:t>
      </w:r>
      <w:r>
        <w:t xml:space="preserve"> scaling based on ASV matrix). Data were analyzed separately for fungal-root, fungal-soil, bacterial-root and bacterial-soil, but also according to </w:t>
      </w:r>
      <w:r>
        <w:lastRenderedPageBreak/>
        <w:t xml:space="preserve">species (tomato/pepper), given that analyses of </w:t>
      </w:r>
      <m:oMath>
        <m:r>
          <w:rPr>
            <w:rFonts w:ascii="Cambria Math" w:hAnsi="Cambria Math"/>
          </w:rPr>
          <m:t>a</m:t>
        </m:r>
      </m:oMath>
      <w:r>
        <w:t>-diversity showed that tomato and pepper were markedly different. This gave a total of eight CCAs. Data were constrained based on four productivity measures (fruit number, average fruits weight, shoots fresh weight, roots fresh weight). We excluded the shoots &amp; roots dry weights as constraints to simplify the model. In addition, these were highly correlated with the fresh weight already included as constraints (</w:t>
      </w:r>
      <m:oMath>
        <m:sSup>
          <m:sSupPr>
            <m:ctrlPr>
              <w:rPr>
                <w:rFonts w:ascii="Cambria Math" w:hAnsi="Cambria Math"/>
              </w:rPr>
            </m:ctrlPr>
          </m:sSupPr>
          <m:e>
            <m:r>
              <w:rPr>
                <w:rFonts w:ascii="Cambria Math" w:hAnsi="Cambria Math"/>
              </w:rPr>
              <m:t>r</m:t>
            </m:r>
          </m:e>
          <m:sup>
            <m:r>
              <w:rPr>
                <w:rFonts w:ascii="Cambria Math" w:hAnsi="Cambria Math"/>
              </w:rPr>
              <m:t>2</m:t>
            </m:r>
          </m:sup>
        </m:sSup>
      </m:oMath>
      <w:r>
        <w:t>=0.98 and 0.76 for shoot dry/fresh weights and root dry/fresh weights, respectively).</w:t>
      </w:r>
      <w:r>
        <w:br/>
        <w:t> </w:t>
      </w:r>
      <w:r>
        <w:br/>
        <w:t xml:space="preserve">Finally, we attempted to identify candidate ASVs positively associated with productivity. As such, we identified the ten ASVs most positively associated with the measures of fruit number, shoots fresh weight and roots fresh weight from each canonical correspondence analysis for a total of 40 fungal and 40 bacterial candidate ASVs. We aligned candidate sequences from these candidates ASVs using the Bioconductor </w:t>
      </w:r>
      <w:r>
        <w:rPr>
          <w:rStyle w:val="VerbatimChar"/>
        </w:rPr>
        <w:t>R</w:t>
      </w:r>
      <w:r>
        <w:t xml:space="preserve"> package </w:t>
      </w:r>
      <w:r>
        <w:rPr>
          <w:rStyle w:val="VerbatimChar"/>
        </w:rPr>
        <w:t>decipher</w:t>
      </w:r>
      <w:r>
        <w:t xml:space="preserve"> (Wright, 2016) and build pairwise distances matrices using a JC69 substitution models of DNA sequence evolution (equal base frequencies, Jukes &amp; Cantor, 1969) in </w:t>
      </w:r>
      <w:r>
        <w:rPr>
          <w:rStyle w:val="VerbatimChar"/>
        </w:rPr>
        <w:t>phangorn</w:t>
      </w:r>
      <w:r>
        <w:t xml:space="preserve"> (Schliep, 2010). Phylogenetic trees (neighbour-joining) for bacteria and fungi were plotted using </w:t>
      </w:r>
      <w:r>
        <w:rPr>
          <w:rStyle w:val="VerbatimChar"/>
        </w:rPr>
        <w:t>ape</w:t>
      </w:r>
      <w:r>
        <w:t xml:space="preserve"> (Paradis, Claude &amp; Strimmer, 2004). This permitted to identify if similar candidate ASVs were found under different experimental conditions (soil/root, pepper/tomato), thus reinforcing their role in productivity increase and decreasing the false positive rate.</w:t>
      </w:r>
      <w:r>
        <w:br/>
        <w:t> </w:t>
      </w:r>
    </w:p>
    <w:p w14:paraId="443CAA3C" w14:textId="77777777" w:rsidR="00881218" w:rsidRDefault="004565D7" w:rsidP="004565D7">
      <w:pPr>
        <w:pStyle w:val="Titre1"/>
        <w:spacing w:line="360" w:lineRule="auto"/>
      </w:pPr>
      <w:bookmarkStart w:id="12" w:name="results"/>
      <w:bookmarkEnd w:id="12"/>
      <w:r>
        <w:t>RESULTS</w:t>
      </w:r>
    </w:p>
    <w:p w14:paraId="665B9AC2" w14:textId="77777777" w:rsidR="00881218" w:rsidRDefault="004565D7" w:rsidP="004565D7">
      <w:pPr>
        <w:pStyle w:val="FirstParagraph"/>
        <w:spacing w:line="360" w:lineRule="auto"/>
      </w:pPr>
      <w:r>
        <w:rPr>
          <w:i/>
        </w:rPr>
        <w:t>Soil characteristics</w:t>
      </w:r>
      <w:r>
        <w:br/>
        <w:t>In Table 1, we present the characteristics of the soil collected at the IRDA research station in St-Bruno (Qc, Canada) and used in the current experimental design.</w:t>
      </w:r>
      <w:r>
        <w:br/>
        <w:t> </w:t>
      </w:r>
    </w:p>
    <w:p w14:paraId="634CF1F2" w14:textId="77777777" w:rsidR="00881218" w:rsidRDefault="00EE1493" w:rsidP="004565D7">
      <w:pPr>
        <w:pStyle w:val="TableCaption"/>
        <w:spacing w:line="360" w:lineRule="auto"/>
      </w:pPr>
      <w:r w:rsidRPr="00EE1493">
        <w:rPr>
          <w:b/>
        </w:rPr>
        <w:lastRenderedPageBreak/>
        <w:t xml:space="preserve">Table 1: </w:t>
      </w:r>
      <w:r w:rsidR="004565D7">
        <w:t>Soil characteristics (in ppm unless specified otherwise)</w:t>
      </w:r>
    </w:p>
    <w:tbl>
      <w:tblPr>
        <w:tblW w:w="0" w:type="pct"/>
        <w:tblLook w:val="07E0" w:firstRow="1" w:lastRow="1" w:firstColumn="1" w:lastColumn="1" w:noHBand="1" w:noVBand="1"/>
      </w:tblPr>
      <w:tblGrid>
        <w:gridCol w:w="2944"/>
        <w:gridCol w:w="1662"/>
      </w:tblGrid>
      <w:tr w:rsidR="00881218" w14:paraId="3D39F04F" w14:textId="77777777">
        <w:tc>
          <w:tcPr>
            <w:tcW w:w="0" w:type="auto"/>
            <w:tcBorders>
              <w:bottom w:val="single" w:sz="0" w:space="0" w:color="auto"/>
            </w:tcBorders>
            <w:vAlign w:val="bottom"/>
          </w:tcPr>
          <w:p w14:paraId="19EAB938" w14:textId="77777777" w:rsidR="00881218" w:rsidRDefault="004565D7" w:rsidP="004565D7">
            <w:pPr>
              <w:pStyle w:val="Compact"/>
              <w:spacing w:line="360" w:lineRule="auto"/>
            </w:pPr>
            <w:r>
              <w:t>Soil Characteristics</w:t>
            </w:r>
          </w:p>
        </w:tc>
        <w:tc>
          <w:tcPr>
            <w:tcW w:w="0" w:type="auto"/>
            <w:tcBorders>
              <w:bottom w:val="single" w:sz="0" w:space="0" w:color="auto"/>
            </w:tcBorders>
            <w:vAlign w:val="bottom"/>
          </w:tcPr>
          <w:p w14:paraId="5CD046D3" w14:textId="77777777" w:rsidR="00881218" w:rsidRDefault="004565D7" w:rsidP="004565D7">
            <w:pPr>
              <w:pStyle w:val="Compact"/>
              <w:spacing w:line="360" w:lineRule="auto"/>
              <w:jc w:val="right"/>
            </w:pPr>
            <w:r>
              <w:t>Average value</w:t>
            </w:r>
          </w:p>
        </w:tc>
      </w:tr>
      <w:tr w:rsidR="00881218" w14:paraId="5648369F" w14:textId="77777777">
        <w:tc>
          <w:tcPr>
            <w:tcW w:w="0" w:type="auto"/>
          </w:tcPr>
          <w:p w14:paraId="72C4D080" w14:textId="77777777" w:rsidR="00881218" w:rsidRDefault="004565D7" w:rsidP="004565D7">
            <w:pPr>
              <w:pStyle w:val="Compact"/>
              <w:spacing w:line="360" w:lineRule="auto"/>
            </w:pPr>
            <w:r>
              <w:t>pH</w:t>
            </w:r>
          </w:p>
        </w:tc>
        <w:tc>
          <w:tcPr>
            <w:tcW w:w="0" w:type="auto"/>
          </w:tcPr>
          <w:p w14:paraId="037FBB7C" w14:textId="77777777" w:rsidR="00881218" w:rsidRDefault="004565D7" w:rsidP="004565D7">
            <w:pPr>
              <w:pStyle w:val="Compact"/>
              <w:spacing w:line="360" w:lineRule="auto"/>
              <w:jc w:val="right"/>
            </w:pPr>
            <w:r>
              <w:t>6.01</w:t>
            </w:r>
          </w:p>
        </w:tc>
      </w:tr>
      <w:tr w:rsidR="00881218" w14:paraId="54D53EC8" w14:textId="77777777">
        <w:tc>
          <w:tcPr>
            <w:tcW w:w="0" w:type="auto"/>
          </w:tcPr>
          <w:p w14:paraId="2B6462E8" w14:textId="77777777" w:rsidR="00881218" w:rsidRDefault="004565D7" w:rsidP="004565D7">
            <w:pPr>
              <w:pStyle w:val="Compact"/>
              <w:spacing w:line="360" w:lineRule="auto"/>
            </w:pPr>
            <w:r>
              <w:t>Conductivity (mmhos/cm)</w:t>
            </w:r>
          </w:p>
        </w:tc>
        <w:tc>
          <w:tcPr>
            <w:tcW w:w="0" w:type="auto"/>
          </w:tcPr>
          <w:p w14:paraId="45331C66" w14:textId="77777777" w:rsidR="00881218" w:rsidRDefault="004565D7" w:rsidP="004565D7">
            <w:pPr>
              <w:pStyle w:val="Compact"/>
              <w:spacing w:line="360" w:lineRule="auto"/>
              <w:jc w:val="right"/>
            </w:pPr>
            <w:r>
              <w:t>0.68</w:t>
            </w:r>
          </w:p>
        </w:tc>
      </w:tr>
      <w:tr w:rsidR="00881218" w14:paraId="21A2527B" w14:textId="77777777">
        <w:tc>
          <w:tcPr>
            <w:tcW w:w="0" w:type="auto"/>
          </w:tcPr>
          <w:p w14:paraId="13D674AC" w14:textId="77777777" w:rsidR="00881218" w:rsidRDefault="004565D7" w:rsidP="004565D7">
            <w:pPr>
              <w:pStyle w:val="Compact"/>
              <w:spacing w:line="360" w:lineRule="auto"/>
            </w:pPr>
            <w:r>
              <w:t>Nitrate (N)</w:t>
            </w:r>
          </w:p>
        </w:tc>
        <w:tc>
          <w:tcPr>
            <w:tcW w:w="0" w:type="auto"/>
          </w:tcPr>
          <w:p w14:paraId="2546A12F" w14:textId="77777777" w:rsidR="00881218" w:rsidRDefault="004565D7" w:rsidP="004565D7">
            <w:pPr>
              <w:pStyle w:val="Compact"/>
              <w:spacing w:line="360" w:lineRule="auto"/>
              <w:jc w:val="right"/>
            </w:pPr>
            <w:r>
              <w:t>62.40</w:t>
            </w:r>
          </w:p>
        </w:tc>
      </w:tr>
      <w:tr w:rsidR="00881218" w14:paraId="5F4D6B79" w14:textId="77777777">
        <w:tc>
          <w:tcPr>
            <w:tcW w:w="0" w:type="auto"/>
          </w:tcPr>
          <w:p w14:paraId="6B42FA52" w14:textId="77777777" w:rsidR="00881218" w:rsidRDefault="004565D7" w:rsidP="004565D7">
            <w:pPr>
              <w:pStyle w:val="Compact"/>
              <w:spacing w:line="360" w:lineRule="auto"/>
            </w:pPr>
            <w:r>
              <w:t>Ammonium</w:t>
            </w:r>
          </w:p>
        </w:tc>
        <w:tc>
          <w:tcPr>
            <w:tcW w:w="0" w:type="auto"/>
          </w:tcPr>
          <w:p w14:paraId="0389FA21" w14:textId="77777777" w:rsidR="00881218" w:rsidRDefault="004565D7" w:rsidP="004565D7">
            <w:pPr>
              <w:pStyle w:val="Compact"/>
              <w:spacing w:line="360" w:lineRule="auto"/>
              <w:jc w:val="right"/>
            </w:pPr>
            <w:r>
              <w:t>0.09</w:t>
            </w:r>
          </w:p>
        </w:tc>
      </w:tr>
      <w:tr w:rsidR="00881218" w14:paraId="3368687C" w14:textId="77777777">
        <w:tc>
          <w:tcPr>
            <w:tcW w:w="0" w:type="auto"/>
          </w:tcPr>
          <w:p w14:paraId="3820F698" w14:textId="77777777" w:rsidR="00881218" w:rsidRDefault="004565D7" w:rsidP="004565D7">
            <w:pPr>
              <w:pStyle w:val="Compact"/>
              <w:spacing w:line="360" w:lineRule="auto"/>
            </w:pPr>
            <w:r>
              <w:t>Phosphorus</w:t>
            </w:r>
          </w:p>
        </w:tc>
        <w:tc>
          <w:tcPr>
            <w:tcW w:w="0" w:type="auto"/>
          </w:tcPr>
          <w:p w14:paraId="63A105CD" w14:textId="77777777" w:rsidR="00881218" w:rsidRDefault="004565D7" w:rsidP="004565D7">
            <w:pPr>
              <w:pStyle w:val="Compact"/>
              <w:spacing w:line="360" w:lineRule="auto"/>
              <w:jc w:val="right"/>
            </w:pPr>
            <w:r>
              <w:t>0.41</w:t>
            </w:r>
          </w:p>
        </w:tc>
      </w:tr>
      <w:tr w:rsidR="00881218" w14:paraId="634F4A27" w14:textId="77777777">
        <w:tc>
          <w:tcPr>
            <w:tcW w:w="0" w:type="auto"/>
          </w:tcPr>
          <w:p w14:paraId="477D1CD0" w14:textId="77777777" w:rsidR="00881218" w:rsidRDefault="004565D7" w:rsidP="004565D7">
            <w:pPr>
              <w:pStyle w:val="Compact"/>
              <w:spacing w:line="360" w:lineRule="auto"/>
            </w:pPr>
            <w:r>
              <w:t>Potassium</w:t>
            </w:r>
          </w:p>
        </w:tc>
        <w:tc>
          <w:tcPr>
            <w:tcW w:w="0" w:type="auto"/>
          </w:tcPr>
          <w:p w14:paraId="25C72125" w14:textId="77777777" w:rsidR="00881218" w:rsidRDefault="004565D7" w:rsidP="004565D7">
            <w:pPr>
              <w:pStyle w:val="Compact"/>
              <w:spacing w:line="360" w:lineRule="auto"/>
              <w:jc w:val="right"/>
            </w:pPr>
            <w:r>
              <w:t>29.30</w:t>
            </w:r>
          </w:p>
        </w:tc>
      </w:tr>
      <w:tr w:rsidR="00881218" w14:paraId="06DD85CB" w14:textId="77777777">
        <w:tc>
          <w:tcPr>
            <w:tcW w:w="0" w:type="auto"/>
          </w:tcPr>
          <w:p w14:paraId="73DC9F78" w14:textId="77777777" w:rsidR="00881218" w:rsidRDefault="004565D7" w:rsidP="004565D7">
            <w:pPr>
              <w:pStyle w:val="Compact"/>
              <w:spacing w:line="360" w:lineRule="auto"/>
            </w:pPr>
            <w:r>
              <w:t>Calcium</w:t>
            </w:r>
          </w:p>
        </w:tc>
        <w:tc>
          <w:tcPr>
            <w:tcW w:w="0" w:type="auto"/>
          </w:tcPr>
          <w:p w14:paraId="71DEAE9C" w14:textId="77777777" w:rsidR="00881218" w:rsidRDefault="004565D7" w:rsidP="004565D7">
            <w:pPr>
              <w:pStyle w:val="Compact"/>
              <w:spacing w:line="360" w:lineRule="auto"/>
              <w:jc w:val="right"/>
            </w:pPr>
            <w:r>
              <w:t>64.40</w:t>
            </w:r>
          </w:p>
        </w:tc>
      </w:tr>
      <w:tr w:rsidR="00881218" w14:paraId="6F4F29C8" w14:textId="77777777">
        <w:tc>
          <w:tcPr>
            <w:tcW w:w="0" w:type="auto"/>
          </w:tcPr>
          <w:p w14:paraId="7B627E9B" w14:textId="77777777" w:rsidR="00881218" w:rsidRDefault="004565D7" w:rsidP="004565D7">
            <w:pPr>
              <w:pStyle w:val="Compact"/>
              <w:spacing w:line="360" w:lineRule="auto"/>
            </w:pPr>
            <w:r>
              <w:t>Magnesium</w:t>
            </w:r>
          </w:p>
        </w:tc>
        <w:tc>
          <w:tcPr>
            <w:tcW w:w="0" w:type="auto"/>
          </w:tcPr>
          <w:p w14:paraId="0C9FF38D" w14:textId="77777777" w:rsidR="00881218" w:rsidRDefault="004565D7" w:rsidP="004565D7">
            <w:pPr>
              <w:pStyle w:val="Compact"/>
              <w:spacing w:line="360" w:lineRule="auto"/>
              <w:jc w:val="right"/>
            </w:pPr>
            <w:r>
              <w:t>13.80</w:t>
            </w:r>
          </w:p>
        </w:tc>
      </w:tr>
      <w:tr w:rsidR="00881218" w14:paraId="74F643F4" w14:textId="77777777">
        <w:tc>
          <w:tcPr>
            <w:tcW w:w="0" w:type="auto"/>
          </w:tcPr>
          <w:p w14:paraId="4B02DB63" w14:textId="77777777" w:rsidR="00881218" w:rsidRDefault="004565D7" w:rsidP="004565D7">
            <w:pPr>
              <w:pStyle w:val="Compact"/>
              <w:spacing w:line="360" w:lineRule="auto"/>
            </w:pPr>
            <w:r>
              <w:t>Chloride</w:t>
            </w:r>
          </w:p>
        </w:tc>
        <w:tc>
          <w:tcPr>
            <w:tcW w:w="0" w:type="auto"/>
          </w:tcPr>
          <w:p w14:paraId="47A73703" w14:textId="77777777" w:rsidR="00881218" w:rsidRDefault="004565D7" w:rsidP="004565D7">
            <w:pPr>
              <w:pStyle w:val="Compact"/>
              <w:spacing w:line="360" w:lineRule="auto"/>
              <w:jc w:val="right"/>
            </w:pPr>
            <w:r>
              <w:t>28.50</w:t>
            </w:r>
          </w:p>
        </w:tc>
      </w:tr>
      <w:tr w:rsidR="00881218" w14:paraId="498ED85F" w14:textId="77777777">
        <w:tc>
          <w:tcPr>
            <w:tcW w:w="0" w:type="auto"/>
          </w:tcPr>
          <w:p w14:paraId="2699EDFD" w14:textId="77777777" w:rsidR="00881218" w:rsidRDefault="004565D7" w:rsidP="004565D7">
            <w:pPr>
              <w:pStyle w:val="Compact"/>
              <w:spacing w:line="360" w:lineRule="auto"/>
            </w:pPr>
            <w:r>
              <w:t>Sulfate</w:t>
            </w:r>
          </w:p>
        </w:tc>
        <w:tc>
          <w:tcPr>
            <w:tcW w:w="0" w:type="auto"/>
          </w:tcPr>
          <w:p w14:paraId="7A4BD09C" w14:textId="77777777" w:rsidR="00881218" w:rsidRDefault="004565D7" w:rsidP="004565D7">
            <w:pPr>
              <w:pStyle w:val="Compact"/>
              <w:spacing w:line="360" w:lineRule="auto"/>
              <w:jc w:val="right"/>
            </w:pPr>
            <w:r>
              <w:t>19.30</w:t>
            </w:r>
          </w:p>
        </w:tc>
      </w:tr>
      <w:tr w:rsidR="00881218" w14:paraId="444C7DAC" w14:textId="77777777">
        <w:tc>
          <w:tcPr>
            <w:tcW w:w="0" w:type="auto"/>
          </w:tcPr>
          <w:p w14:paraId="080F9D57" w14:textId="77777777" w:rsidR="00881218" w:rsidRDefault="004565D7" w:rsidP="004565D7">
            <w:pPr>
              <w:pStyle w:val="Compact"/>
              <w:spacing w:line="360" w:lineRule="auto"/>
            </w:pPr>
            <w:r>
              <w:t>Sodium</w:t>
            </w:r>
          </w:p>
        </w:tc>
        <w:tc>
          <w:tcPr>
            <w:tcW w:w="0" w:type="auto"/>
          </w:tcPr>
          <w:p w14:paraId="5A13CA80" w14:textId="77777777" w:rsidR="00881218" w:rsidRDefault="004565D7" w:rsidP="004565D7">
            <w:pPr>
              <w:pStyle w:val="Compact"/>
              <w:spacing w:line="360" w:lineRule="auto"/>
              <w:jc w:val="right"/>
            </w:pPr>
            <w:r>
              <w:t>17.80</w:t>
            </w:r>
          </w:p>
        </w:tc>
      </w:tr>
      <w:tr w:rsidR="00881218" w14:paraId="6B5D1B9C" w14:textId="77777777">
        <w:tc>
          <w:tcPr>
            <w:tcW w:w="0" w:type="auto"/>
          </w:tcPr>
          <w:p w14:paraId="457DFBE9" w14:textId="77777777" w:rsidR="00881218" w:rsidRDefault="004565D7" w:rsidP="004565D7">
            <w:pPr>
              <w:pStyle w:val="Compact"/>
              <w:spacing w:line="360" w:lineRule="auto"/>
            </w:pPr>
            <w:r>
              <w:t>Zinc</w:t>
            </w:r>
          </w:p>
        </w:tc>
        <w:tc>
          <w:tcPr>
            <w:tcW w:w="0" w:type="auto"/>
          </w:tcPr>
          <w:p w14:paraId="0D35FDFA" w14:textId="77777777" w:rsidR="00881218" w:rsidRDefault="004565D7" w:rsidP="004565D7">
            <w:pPr>
              <w:pStyle w:val="Compact"/>
              <w:spacing w:line="360" w:lineRule="auto"/>
              <w:jc w:val="right"/>
            </w:pPr>
            <w:r>
              <w:t>0.12</w:t>
            </w:r>
          </w:p>
        </w:tc>
      </w:tr>
      <w:tr w:rsidR="00881218" w14:paraId="0BCFA28A" w14:textId="77777777">
        <w:tc>
          <w:tcPr>
            <w:tcW w:w="0" w:type="auto"/>
          </w:tcPr>
          <w:p w14:paraId="6DF92DEC" w14:textId="77777777" w:rsidR="00881218" w:rsidRDefault="004565D7" w:rsidP="004565D7">
            <w:pPr>
              <w:pStyle w:val="Compact"/>
              <w:spacing w:line="360" w:lineRule="auto"/>
            </w:pPr>
            <w:r>
              <w:t>Manganese</w:t>
            </w:r>
          </w:p>
        </w:tc>
        <w:tc>
          <w:tcPr>
            <w:tcW w:w="0" w:type="auto"/>
          </w:tcPr>
          <w:p w14:paraId="0B63B97D" w14:textId="77777777" w:rsidR="00881218" w:rsidRDefault="004565D7" w:rsidP="004565D7">
            <w:pPr>
              <w:pStyle w:val="Compact"/>
              <w:spacing w:line="360" w:lineRule="auto"/>
              <w:jc w:val="right"/>
            </w:pPr>
            <w:r>
              <w:t>0.06</w:t>
            </w:r>
          </w:p>
        </w:tc>
      </w:tr>
      <w:tr w:rsidR="00881218" w14:paraId="46002362" w14:textId="77777777">
        <w:tc>
          <w:tcPr>
            <w:tcW w:w="0" w:type="auto"/>
          </w:tcPr>
          <w:p w14:paraId="379B4F77" w14:textId="77777777" w:rsidR="00881218" w:rsidRDefault="004565D7" w:rsidP="004565D7">
            <w:pPr>
              <w:pStyle w:val="Compact"/>
              <w:spacing w:line="360" w:lineRule="auto"/>
            </w:pPr>
            <w:r>
              <w:t>Cooper</w:t>
            </w:r>
          </w:p>
        </w:tc>
        <w:tc>
          <w:tcPr>
            <w:tcW w:w="0" w:type="auto"/>
          </w:tcPr>
          <w:p w14:paraId="5C445F12" w14:textId="77777777" w:rsidR="00881218" w:rsidRDefault="004565D7" w:rsidP="004565D7">
            <w:pPr>
              <w:pStyle w:val="Compact"/>
              <w:spacing w:line="360" w:lineRule="auto"/>
              <w:jc w:val="right"/>
            </w:pPr>
            <w:r>
              <w:t>0.81</w:t>
            </w:r>
          </w:p>
        </w:tc>
      </w:tr>
      <w:tr w:rsidR="00881218" w14:paraId="69BBF6A2" w14:textId="77777777">
        <w:tc>
          <w:tcPr>
            <w:tcW w:w="0" w:type="auto"/>
          </w:tcPr>
          <w:p w14:paraId="0E5A4B62" w14:textId="77777777" w:rsidR="00881218" w:rsidRDefault="004565D7" w:rsidP="004565D7">
            <w:pPr>
              <w:pStyle w:val="Compact"/>
              <w:spacing w:line="360" w:lineRule="auto"/>
            </w:pPr>
            <w:r>
              <w:t>Iron</w:t>
            </w:r>
          </w:p>
        </w:tc>
        <w:tc>
          <w:tcPr>
            <w:tcW w:w="0" w:type="auto"/>
          </w:tcPr>
          <w:p w14:paraId="390AADD7" w14:textId="77777777" w:rsidR="00881218" w:rsidRDefault="004565D7" w:rsidP="004565D7">
            <w:pPr>
              <w:pStyle w:val="Compact"/>
              <w:spacing w:line="360" w:lineRule="auto"/>
              <w:jc w:val="right"/>
            </w:pPr>
            <w:r>
              <w:t>0.90</w:t>
            </w:r>
          </w:p>
        </w:tc>
      </w:tr>
      <w:tr w:rsidR="00881218" w14:paraId="365CC209" w14:textId="77777777">
        <w:tc>
          <w:tcPr>
            <w:tcW w:w="0" w:type="auto"/>
          </w:tcPr>
          <w:p w14:paraId="6AF18369" w14:textId="77777777" w:rsidR="00881218" w:rsidRDefault="004565D7" w:rsidP="004565D7">
            <w:pPr>
              <w:pStyle w:val="Compact"/>
              <w:spacing w:line="360" w:lineRule="auto"/>
            </w:pPr>
            <w:r>
              <w:t>Aluminium</w:t>
            </w:r>
          </w:p>
        </w:tc>
        <w:tc>
          <w:tcPr>
            <w:tcW w:w="0" w:type="auto"/>
          </w:tcPr>
          <w:p w14:paraId="4E4B35D3" w14:textId="77777777" w:rsidR="00881218" w:rsidRDefault="004565D7" w:rsidP="004565D7">
            <w:pPr>
              <w:pStyle w:val="Compact"/>
              <w:spacing w:line="360" w:lineRule="auto"/>
              <w:jc w:val="right"/>
            </w:pPr>
            <w:r>
              <w:t>1.66</w:t>
            </w:r>
          </w:p>
        </w:tc>
      </w:tr>
    </w:tbl>
    <w:p w14:paraId="1F8C99B4" w14:textId="77777777" w:rsidR="00881218" w:rsidRDefault="004565D7" w:rsidP="004565D7">
      <w:pPr>
        <w:pStyle w:val="Corpsdetexte"/>
        <w:spacing w:line="360" w:lineRule="auto"/>
      </w:pPr>
      <w:r>
        <w:t> </w:t>
      </w:r>
      <w:r>
        <w:br/>
        <w:t> </w:t>
      </w:r>
      <w:r>
        <w:br/>
      </w:r>
      <w:r>
        <w:rPr>
          <w:i/>
        </w:rPr>
        <w:t>Plant productivity</w:t>
      </w:r>
      <w:r>
        <w:br/>
        <w:t xml:space="preserve">The effects of the fertilization treatment were tested on six measures of plant productivity (i.e. fruit number, average fruit weight, shoots fresh weight, shoots dry weight, roots fresh weight, roots dry weight) for both tomatoes and peppers. Visually, both above ground and below ground plant structure grew larger in fertilized tomato (hen manure + ANE) and pepper plants (ANE only), in addition to producing more fruits (see Figure 1 for some examples of the differences between </w:t>
      </w:r>
      <w:r>
        <w:lastRenderedPageBreak/>
        <w:t>fertilized and unfertilized plants).  </w:t>
      </w:r>
      <w:r>
        <w:br/>
      </w:r>
      <w:r>
        <w:rPr>
          <w:noProof/>
          <w:lang w:val="en-CA" w:eastAsia="en-CA"/>
        </w:rPr>
        <w:drawing>
          <wp:inline distT="0" distB="0" distL="0" distR="0" wp14:anchorId="2D448906" wp14:editId="39496806">
            <wp:extent cx="4762500" cy="2929963"/>
            <wp:effectExtent l="0" t="0" r="0" b="0"/>
            <wp:docPr id="1" name="Picture" descr="Figure 1"/>
            <wp:cNvGraphicFramePr/>
            <a:graphic xmlns:a="http://schemas.openxmlformats.org/drawingml/2006/main">
              <a:graphicData uri="http://schemas.openxmlformats.org/drawingml/2006/picture">
                <pic:pic xmlns:pic="http://schemas.openxmlformats.org/drawingml/2006/picture">
                  <pic:nvPicPr>
                    <pic:cNvPr id="0" name="Picture" descr="../figures/Figure_2_photos_productivity.png"/>
                    <pic:cNvPicPr>
                      <a:picLocks noChangeAspect="1" noChangeArrowheads="1"/>
                    </pic:cNvPicPr>
                  </pic:nvPicPr>
                  <pic:blipFill>
                    <a:blip r:embed="rId11"/>
                    <a:stretch>
                      <a:fillRect/>
                    </a:stretch>
                  </pic:blipFill>
                  <pic:spPr bwMode="auto">
                    <a:xfrm>
                      <a:off x="0" y="0"/>
                      <a:ext cx="4762500" cy="2929963"/>
                    </a:xfrm>
                    <a:prstGeom prst="rect">
                      <a:avLst/>
                    </a:prstGeom>
                    <a:noFill/>
                    <a:ln w="9525">
                      <a:noFill/>
                      <a:headEnd/>
                      <a:tailEnd/>
                    </a:ln>
                  </pic:spPr>
                </pic:pic>
              </a:graphicData>
            </a:graphic>
          </wp:inline>
        </w:drawing>
      </w:r>
      <w:r>
        <w:br/>
      </w:r>
      <w:r>
        <w:rPr>
          <w:b/>
        </w:rPr>
        <w:t>Figure 1: Plant productivity. Photos were taken at the end of the experimental treatment. In each photo, fertilized plants are on the left. A: pepper shoots, B: pepper roots, C: pepper fruits and D: tomato fruits.</w:t>
      </w:r>
      <w:r>
        <w:br/>
        <w:t> </w:t>
      </w:r>
      <w:r>
        <w:br/>
        <w:t xml:space="preserve">Statistically, all six productivity measures differed significantly according to species, and five of those were significantly different according to the fertilization treatment (Figure 2). The fertilization effect was stronger in the tomato plants (see fold changes in Figure 2), likely due to the fact that these plants were fertilized with both hen manure and ANE. The only exception was the average fruit weight that did not differ between fertilized and control plants (LMM, </w:t>
      </w:r>
      <m:oMath>
        <m:sSub>
          <m:sSubPr>
            <m:ctrlPr>
              <w:rPr>
                <w:rFonts w:ascii="Cambria Math" w:hAnsi="Cambria Math"/>
              </w:rPr>
            </m:ctrlPr>
          </m:sSubPr>
          <m:e>
            <m:r>
              <w:rPr>
                <w:rFonts w:ascii="Cambria Math" w:hAnsi="Cambria Math"/>
              </w:rPr>
              <m:t>F</m:t>
            </m:r>
          </m:e>
          <m:sub>
            <m:r>
              <w:rPr>
                <w:rFonts w:ascii="Cambria Math" w:hAnsi="Cambria Math"/>
              </w:rPr>
              <m:t>(1,69)</m:t>
            </m:r>
          </m:sub>
        </m:sSub>
      </m:oMath>
      <w:r>
        <w:t xml:space="preserve"> = 1.27, </w:t>
      </w:r>
      <w:r>
        <w:rPr>
          <w:i/>
        </w:rPr>
        <w:t>p</w:t>
      </w:r>
      <w:r>
        <w:t>-value=0.26). However, the model did reveal a significant interaction between treatment and plant (</w:t>
      </w:r>
      <m:oMath>
        <m:sSub>
          <m:sSubPr>
            <m:ctrlPr>
              <w:rPr>
                <w:rFonts w:ascii="Cambria Math" w:hAnsi="Cambria Math"/>
              </w:rPr>
            </m:ctrlPr>
          </m:sSubPr>
          <m:e>
            <m:r>
              <w:rPr>
                <w:rFonts w:ascii="Cambria Math" w:hAnsi="Cambria Math"/>
              </w:rPr>
              <m:t>F</m:t>
            </m:r>
          </m:e>
          <m:sub>
            <m:r>
              <w:rPr>
                <w:rFonts w:ascii="Cambria Math" w:hAnsi="Cambria Math"/>
              </w:rPr>
              <m:t>(1,69)</m:t>
            </m:r>
          </m:sub>
        </m:sSub>
      </m:oMath>
      <w:r>
        <w:t xml:space="preserve"> = 9.6, </w:t>
      </w:r>
      <w:r>
        <w:rPr>
          <w:i/>
        </w:rPr>
        <w:t>p</w:t>
      </w:r>
      <w:r>
        <w:t>-value=0.0028). In fact, when testing only the pepper plants, the effect of fertilization on average fruit weight was significantly higher in the fertilized pepper plants (</w:t>
      </w:r>
      <m:oMath>
        <m:sSub>
          <m:sSubPr>
            <m:ctrlPr>
              <w:rPr>
                <w:rFonts w:ascii="Cambria Math" w:hAnsi="Cambria Math"/>
              </w:rPr>
            </m:ctrlPr>
          </m:sSubPr>
          <m:e>
            <m:r>
              <w:rPr>
                <w:rFonts w:ascii="Cambria Math" w:hAnsi="Cambria Math"/>
              </w:rPr>
              <m:t>F</m:t>
            </m:r>
          </m:e>
          <m:sub>
            <m:r>
              <w:rPr>
                <w:rFonts w:ascii="Cambria Math" w:hAnsi="Cambria Math"/>
              </w:rPr>
              <m:t>(1,23)</m:t>
            </m:r>
          </m:sub>
        </m:sSub>
      </m:oMath>
      <w:r>
        <w:t xml:space="preserve"> = 10.84, </w:t>
      </w:r>
      <w:r>
        <w:rPr>
          <w:i/>
        </w:rPr>
        <w:t>p</w:t>
      </w:r>
      <w:r>
        <w:t>-value=0.0032).</w:t>
      </w:r>
      <w:r>
        <w:br/>
        <w:t> </w:t>
      </w:r>
      <w:r>
        <w:br/>
      </w:r>
      <w:r>
        <w:rPr>
          <w:noProof/>
          <w:lang w:val="en-CA" w:eastAsia="en-CA"/>
        </w:rPr>
        <w:lastRenderedPageBreak/>
        <w:drawing>
          <wp:inline distT="0" distB="0" distL="0" distR="0" wp14:anchorId="50287489" wp14:editId="3B0B9B1D">
            <wp:extent cx="5334000" cy="3556000"/>
            <wp:effectExtent l="0" t="0" r="0" b="0"/>
            <wp:docPr id="2" name="Picture" descr="Figure 2"/>
            <wp:cNvGraphicFramePr/>
            <a:graphic xmlns:a="http://schemas.openxmlformats.org/drawingml/2006/main">
              <a:graphicData uri="http://schemas.openxmlformats.org/drawingml/2006/picture">
                <pic:pic xmlns:pic="http://schemas.openxmlformats.org/drawingml/2006/picture">
                  <pic:nvPicPr>
                    <pic:cNvPr id="0" name="Picture" descr="../figures/Figure_3_productivity.pdf"/>
                    <pic:cNvPicPr>
                      <a:picLocks noChangeAspect="1" noChangeArrowheads="1"/>
                    </pic:cNvPicPr>
                  </pic:nvPicPr>
                  <pic:blipFill>
                    <a:blip r:embed="rId12"/>
                    <a:stretch>
                      <a:fillRect/>
                    </a:stretch>
                  </pic:blipFill>
                  <pic:spPr bwMode="auto">
                    <a:xfrm>
                      <a:off x="0" y="0"/>
                      <a:ext cx="5334000" cy="3556000"/>
                    </a:xfrm>
                    <a:prstGeom prst="rect">
                      <a:avLst/>
                    </a:prstGeom>
                    <a:noFill/>
                    <a:ln w="9525">
                      <a:noFill/>
                      <a:headEnd/>
                      <a:tailEnd/>
                    </a:ln>
                  </pic:spPr>
                </pic:pic>
              </a:graphicData>
            </a:graphic>
          </wp:inline>
        </w:drawing>
      </w:r>
      <w:r>
        <w:br/>
      </w:r>
      <w:r>
        <w:rPr>
          <w:b/>
        </w:rPr>
        <w:t xml:space="preserve">Figure 2: Measures of plant productivity. </w:t>
      </w:r>
      <w:r>
        <w:rPr>
          <w:b/>
          <w:i/>
        </w:rPr>
        <w:t>a</w:t>
      </w:r>
      <w:r>
        <w:rPr>
          <w:b/>
        </w:rPr>
        <w:t xml:space="preserve"> and </w:t>
      </w:r>
      <w:r>
        <w:rPr>
          <w:b/>
          <w:i/>
        </w:rPr>
        <w:t>b</w:t>
      </w:r>
      <w:r>
        <w:rPr>
          <w:b/>
        </w:rPr>
        <w:t xml:space="preserve"> subscripts above boxplots denote significant differences according to the fertilization treatment. Fold changes between the mean of the control and fertilized plants were also noted for significant changes (for pepper and tomato separately).</w:t>
      </w:r>
      <w:r>
        <w:br/>
        <w:t> </w:t>
      </w:r>
      <w:r>
        <w:br/>
        <w:t> </w:t>
      </w:r>
      <w:r>
        <w:br/>
      </w:r>
      <w:r>
        <w:rPr>
          <w:i/>
        </w:rPr>
        <w:t>Sequencing</w:t>
      </w:r>
      <w:r>
        <w:br/>
        <w:t>A total of 2.7 million paired-end raw reads were obtained for all samples combined (976,000 for fungi-soil, 920,000 for fungi-root, 309,000 for bacteria-soil and 535,000 for bacteria-root, Table 2). Note that sequencing samples were analyzed separately for fungal-soil, fungal-root, bacteria-soil and bacteria-root conditions. On average, 47,664 paired-end reads were obtained per sample. After quality filters were applied, including removing chimeras, and paired-end reads were merged, an average of 19,690 sequences remained per sample. From 192 soil samples for fungi and bacteria, and 96 root samples for fungi and bacteria sequenced, seven fungi-soil samples, 15 fungi-root samples and one bacteria-root samples were removed because they had to few reads based on our strict quality thresholds.</w:t>
      </w:r>
      <w:r>
        <w:br/>
      </w:r>
      <w:r>
        <w:lastRenderedPageBreak/>
        <w:t> </w:t>
      </w:r>
      <w:r>
        <w:br/>
        <w:t xml:space="preserve">The </w:t>
      </w:r>
      <w:r>
        <w:rPr>
          <w:rStyle w:val="VerbatimChar"/>
        </w:rPr>
        <w:t>dada2</w:t>
      </w:r>
      <w:r>
        <w:t xml:space="preserve"> pipeline inferred, on average, 170 Amplicon Sequence Variants per sample (average of 176 fungal-soil ASV, 37 fungal-root ASVs, 269 bacterial-soil ASVs and 92 bacterial-root ASVs). Many of those were unique to one or a few samples (total number of 6,112 fungal-soil, 845 fungal-root, 9,352 bacterial-soil and 2,023 bacterial-roots ASVs). After quality filtering out ASVs found in fewer than 10% of the samples, we retained 413, 106, 811 and 325 ASVs. These retained ASVs comprised 94%, 95%, 89% and 98% of all reads in the fungal-soil, fungal-root, bacterial-soil and bacterial-root samples, respectively.</w:t>
      </w:r>
      <w:r>
        <w:br/>
        <w:t> </w:t>
      </w:r>
      <w:r>
        <w:br/>
        <w:t> </w:t>
      </w:r>
    </w:p>
    <w:p w14:paraId="6FF15E56" w14:textId="77777777" w:rsidR="00881218" w:rsidRDefault="004565D7" w:rsidP="004565D7">
      <w:pPr>
        <w:pStyle w:val="TableCaption"/>
        <w:spacing w:line="360" w:lineRule="auto"/>
      </w:pPr>
      <w:r>
        <w:t>Summary of sequencing and bioinformatics identification of ASVs</w:t>
      </w:r>
    </w:p>
    <w:tbl>
      <w:tblPr>
        <w:tblW w:w="0" w:type="pct"/>
        <w:tblLook w:val="07E0" w:firstRow="1" w:lastRow="1" w:firstColumn="1" w:lastColumn="1" w:noHBand="1" w:noVBand="1"/>
      </w:tblPr>
      <w:tblGrid>
        <w:gridCol w:w="3415"/>
        <w:gridCol w:w="1154"/>
        <w:gridCol w:w="1209"/>
        <w:gridCol w:w="1406"/>
        <w:gridCol w:w="1462"/>
      </w:tblGrid>
      <w:tr w:rsidR="00881218" w14:paraId="03BE38A8" w14:textId="77777777">
        <w:tc>
          <w:tcPr>
            <w:tcW w:w="0" w:type="auto"/>
            <w:tcBorders>
              <w:bottom w:val="single" w:sz="0" w:space="0" w:color="auto"/>
            </w:tcBorders>
            <w:vAlign w:val="bottom"/>
          </w:tcPr>
          <w:p w14:paraId="19BD022E" w14:textId="77777777" w:rsidR="00881218" w:rsidRDefault="00881218" w:rsidP="004565D7">
            <w:pPr>
              <w:pStyle w:val="Compact"/>
              <w:spacing w:line="360" w:lineRule="auto"/>
            </w:pPr>
          </w:p>
        </w:tc>
        <w:tc>
          <w:tcPr>
            <w:tcW w:w="0" w:type="auto"/>
            <w:tcBorders>
              <w:bottom w:val="single" w:sz="0" w:space="0" w:color="auto"/>
            </w:tcBorders>
            <w:vAlign w:val="bottom"/>
          </w:tcPr>
          <w:p w14:paraId="030958C9" w14:textId="77777777" w:rsidR="00881218" w:rsidRDefault="004565D7" w:rsidP="004565D7">
            <w:pPr>
              <w:pStyle w:val="Compact"/>
              <w:spacing w:line="360" w:lineRule="auto"/>
              <w:jc w:val="right"/>
            </w:pPr>
            <w:r>
              <w:t>fungi-soil</w:t>
            </w:r>
          </w:p>
        </w:tc>
        <w:tc>
          <w:tcPr>
            <w:tcW w:w="0" w:type="auto"/>
            <w:tcBorders>
              <w:bottom w:val="single" w:sz="0" w:space="0" w:color="auto"/>
            </w:tcBorders>
            <w:vAlign w:val="bottom"/>
          </w:tcPr>
          <w:p w14:paraId="189FC1BB" w14:textId="77777777" w:rsidR="00881218" w:rsidRDefault="004565D7" w:rsidP="004565D7">
            <w:pPr>
              <w:pStyle w:val="Compact"/>
              <w:spacing w:line="360" w:lineRule="auto"/>
              <w:jc w:val="right"/>
            </w:pPr>
            <w:r>
              <w:t>fungi-root</w:t>
            </w:r>
          </w:p>
        </w:tc>
        <w:tc>
          <w:tcPr>
            <w:tcW w:w="0" w:type="auto"/>
            <w:tcBorders>
              <w:bottom w:val="single" w:sz="0" w:space="0" w:color="auto"/>
            </w:tcBorders>
            <w:vAlign w:val="bottom"/>
          </w:tcPr>
          <w:p w14:paraId="43D7EAF1" w14:textId="77777777" w:rsidR="00881218" w:rsidRDefault="004565D7" w:rsidP="004565D7">
            <w:pPr>
              <w:pStyle w:val="Compact"/>
              <w:spacing w:line="360" w:lineRule="auto"/>
              <w:jc w:val="right"/>
            </w:pPr>
            <w:r>
              <w:t>bacteria-soil</w:t>
            </w:r>
          </w:p>
        </w:tc>
        <w:tc>
          <w:tcPr>
            <w:tcW w:w="0" w:type="auto"/>
            <w:tcBorders>
              <w:bottom w:val="single" w:sz="0" w:space="0" w:color="auto"/>
            </w:tcBorders>
            <w:vAlign w:val="bottom"/>
          </w:tcPr>
          <w:p w14:paraId="4D5CFF62" w14:textId="77777777" w:rsidR="00881218" w:rsidRDefault="004565D7" w:rsidP="004565D7">
            <w:pPr>
              <w:pStyle w:val="Compact"/>
              <w:spacing w:line="360" w:lineRule="auto"/>
              <w:jc w:val="right"/>
            </w:pPr>
            <w:r>
              <w:t>bacteria-root</w:t>
            </w:r>
          </w:p>
        </w:tc>
      </w:tr>
      <w:tr w:rsidR="00881218" w14:paraId="0E6C9F77" w14:textId="77777777">
        <w:tc>
          <w:tcPr>
            <w:tcW w:w="0" w:type="auto"/>
          </w:tcPr>
          <w:p w14:paraId="339047A5" w14:textId="77777777" w:rsidR="00881218" w:rsidRDefault="004565D7" w:rsidP="004565D7">
            <w:pPr>
              <w:pStyle w:val="Compact"/>
              <w:spacing w:line="360" w:lineRule="auto"/>
            </w:pPr>
            <w:r>
              <w:t>No sequences (sum)</w:t>
            </w:r>
          </w:p>
        </w:tc>
        <w:tc>
          <w:tcPr>
            <w:tcW w:w="0" w:type="auto"/>
          </w:tcPr>
          <w:p w14:paraId="41194AC6" w14:textId="77777777" w:rsidR="00881218" w:rsidRDefault="004565D7" w:rsidP="004565D7">
            <w:pPr>
              <w:pStyle w:val="Compact"/>
              <w:spacing w:line="360" w:lineRule="auto"/>
              <w:jc w:val="right"/>
            </w:pPr>
            <w:r>
              <w:t>976,000</w:t>
            </w:r>
          </w:p>
        </w:tc>
        <w:tc>
          <w:tcPr>
            <w:tcW w:w="0" w:type="auto"/>
          </w:tcPr>
          <w:p w14:paraId="025672DD" w14:textId="77777777" w:rsidR="00881218" w:rsidRDefault="004565D7" w:rsidP="004565D7">
            <w:pPr>
              <w:pStyle w:val="Compact"/>
              <w:spacing w:line="360" w:lineRule="auto"/>
              <w:jc w:val="right"/>
            </w:pPr>
            <w:r>
              <w:t>309,000</w:t>
            </w:r>
          </w:p>
        </w:tc>
        <w:tc>
          <w:tcPr>
            <w:tcW w:w="0" w:type="auto"/>
          </w:tcPr>
          <w:p w14:paraId="49812F19" w14:textId="77777777" w:rsidR="00881218" w:rsidRDefault="004565D7" w:rsidP="004565D7">
            <w:pPr>
              <w:pStyle w:val="Compact"/>
              <w:spacing w:line="360" w:lineRule="auto"/>
              <w:jc w:val="right"/>
            </w:pPr>
            <w:r>
              <w:t>920,000</w:t>
            </w:r>
          </w:p>
        </w:tc>
        <w:tc>
          <w:tcPr>
            <w:tcW w:w="0" w:type="auto"/>
          </w:tcPr>
          <w:p w14:paraId="7BF8AF5E" w14:textId="77777777" w:rsidR="00881218" w:rsidRDefault="004565D7" w:rsidP="004565D7">
            <w:pPr>
              <w:pStyle w:val="Compact"/>
              <w:spacing w:line="360" w:lineRule="auto"/>
              <w:jc w:val="right"/>
            </w:pPr>
            <w:r>
              <w:t>535,000</w:t>
            </w:r>
          </w:p>
        </w:tc>
      </w:tr>
      <w:tr w:rsidR="00881218" w14:paraId="6A168108" w14:textId="77777777">
        <w:tc>
          <w:tcPr>
            <w:tcW w:w="0" w:type="auto"/>
          </w:tcPr>
          <w:p w14:paraId="782E4483" w14:textId="77777777" w:rsidR="00881218" w:rsidRDefault="004565D7" w:rsidP="004565D7">
            <w:pPr>
              <w:pStyle w:val="Compact"/>
              <w:spacing w:line="360" w:lineRule="auto"/>
            </w:pPr>
            <w:r>
              <w:t>No sequences (mean)</w:t>
            </w:r>
          </w:p>
        </w:tc>
        <w:tc>
          <w:tcPr>
            <w:tcW w:w="0" w:type="auto"/>
          </w:tcPr>
          <w:p w14:paraId="22073CD8" w14:textId="77777777" w:rsidR="00881218" w:rsidRDefault="004565D7" w:rsidP="004565D7">
            <w:pPr>
              <w:pStyle w:val="Compact"/>
              <w:spacing w:line="360" w:lineRule="auto"/>
              <w:jc w:val="right"/>
            </w:pPr>
            <w:r>
              <w:t>50,847</w:t>
            </w:r>
          </w:p>
        </w:tc>
        <w:tc>
          <w:tcPr>
            <w:tcW w:w="0" w:type="auto"/>
          </w:tcPr>
          <w:p w14:paraId="0AB5E9A3" w14:textId="77777777" w:rsidR="00881218" w:rsidRDefault="004565D7" w:rsidP="004565D7">
            <w:pPr>
              <w:pStyle w:val="Compact"/>
              <w:spacing w:line="360" w:lineRule="auto"/>
              <w:jc w:val="right"/>
            </w:pPr>
            <w:r>
              <w:t>32,208</w:t>
            </w:r>
          </w:p>
        </w:tc>
        <w:tc>
          <w:tcPr>
            <w:tcW w:w="0" w:type="auto"/>
          </w:tcPr>
          <w:p w14:paraId="7FD0CA68" w14:textId="77777777" w:rsidR="00881218" w:rsidRDefault="004565D7" w:rsidP="004565D7">
            <w:pPr>
              <w:pStyle w:val="Compact"/>
              <w:spacing w:line="360" w:lineRule="auto"/>
              <w:jc w:val="right"/>
            </w:pPr>
            <w:r>
              <w:t>47,907</w:t>
            </w:r>
          </w:p>
        </w:tc>
        <w:tc>
          <w:tcPr>
            <w:tcW w:w="0" w:type="auto"/>
          </w:tcPr>
          <w:p w14:paraId="07F200D4" w14:textId="77777777" w:rsidR="00881218" w:rsidRDefault="004565D7" w:rsidP="004565D7">
            <w:pPr>
              <w:pStyle w:val="Compact"/>
              <w:spacing w:line="360" w:lineRule="auto"/>
              <w:jc w:val="right"/>
            </w:pPr>
            <w:r>
              <w:t>56,365</w:t>
            </w:r>
          </w:p>
        </w:tc>
      </w:tr>
      <w:tr w:rsidR="00881218" w14:paraId="1DEB0E5D" w14:textId="77777777">
        <w:tc>
          <w:tcPr>
            <w:tcW w:w="0" w:type="auto"/>
          </w:tcPr>
          <w:p w14:paraId="7C60FCB3" w14:textId="77777777" w:rsidR="00881218" w:rsidRDefault="004565D7" w:rsidP="004565D7">
            <w:pPr>
              <w:pStyle w:val="Compact"/>
              <w:spacing w:line="360" w:lineRule="auto"/>
            </w:pPr>
            <w:r>
              <w:t>No seq. filtered (mean)</w:t>
            </w:r>
          </w:p>
        </w:tc>
        <w:tc>
          <w:tcPr>
            <w:tcW w:w="0" w:type="auto"/>
          </w:tcPr>
          <w:p w14:paraId="2FCB5557" w14:textId="77777777" w:rsidR="00881218" w:rsidRDefault="004565D7" w:rsidP="004565D7">
            <w:pPr>
              <w:pStyle w:val="Compact"/>
              <w:spacing w:line="360" w:lineRule="auto"/>
              <w:jc w:val="right"/>
            </w:pPr>
            <w:r>
              <w:t>32,626</w:t>
            </w:r>
          </w:p>
        </w:tc>
        <w:tc>
          <w:tcPr>
            <w:tcW w:w="0" w:type="auto"/>
          </w:tcPr>
          <w:p w14:paraId="2695BD41" w14:textId="77777777" w:rsidR="00881218" w:rsidRDefault="004565D7" w:rsidP="004565D7">
            <w:pPr>
              <w:pStyle w:val="Compact"/>
              <w:spacing w:line="360" w:lineRule="auto"/>
              <w:jc w:val="right"/>
            </w:pPr>
            <w:r>
              <w:t>12,714</w:t>
            </w:r>
          </w:p>
        </w:tc>
        <w:tc>
          <w:tcPr>
            <w:tcW w:w="0" w:type="auto"/>
          </w:tcPr>
          <w:p w14:paraId="598A2780" w14:textId="77777777" w:rsidR="00881218" w:rsidRDefault="004565D7" w:rsidP="004565D7">
            <w:pPr>
              <w:pStyle w:val="Compact"/>
              <w:spacing w:line="360" w:lineRule="auto"/>
              <w:jc w:val="right"/>
            </w:pPr>
            <w:r>
              <w:t>29,662</w:t>
            </w:r>
          </w:p>
        </w:tc>
        <w:tc>
          <w:tcPr>
            <w:tcW w:w="0" w:type="auto"/>
          </w:tcPr>
          <w:p w14:paraId="241A3EE1" w14:textId="77777777" w:rsidR="00881218" w:rsidRDefault="004565D7" w:rsidP="004565D7">
            <w:pPr>
              <w:pStyle w:val="Compact"/>
              <w:spacing w:line="360" w:lineRule="auto"/>
              <w:jc w:val="right"/>
            </w:pPr>
            <w:r>
              <w:t>37,642</w:t>
            </w:r>
          </w:p>
        </w:tc>
      </w:tr>
      <w:tr w:rsidR="00881218" w14:paraId="27DC42B4" w14:textId="77777777">
        <w:tc>
          <w:tcPr>
            <w:tcW w:w="0" w:type="auto"/>
          </w:tcPr>
          <w:p w14:paraId="5D92CA58" w14:textId="77777777" w:rsidR="00881218" w:rsidRDefault="004565D7" w:rsidP="004565D7">
            <w:pPr>
              <w:pStyle w:val="Compact"/>
              <w:spacing w:line="360" w:lineRule="auto"/>
            </w:pPr>
            <w:r>
              <w:t>No seq. filt. merged (mean)</w:t>
            </w:r>
          </w:p>
        </w:tc>
        <w:tc>
          <w:tcPr>
            <w:tcW w:w="0" w:type="auto"/>
          </w:tcPr>
          <w:p w14:paraId="63697386" w14:textId="77777777" w:rsidR="00881218" w:rsidRDefault="004565D7" w:rsidP="004565D7">
            <w:pPr>
              <w:pStyle w:val="Compact"/>
              <w:spacing w:line="360" w:lineRule="auto"/>
              <w:jc w:val="right"/>
            </w:pPr>
            <w:r>
              <w:t>29,300</w:t>
            </w:r>
          </w:p>
        </w:tc>
        <w:tc>
          <w:tcPr>
            <w:tcW w:w="0" w:type="auto"/>
          </w:tcPr>
          <w:p w14:paraId="5F81C88D" w14:textId="77777777" w:rsidR="00881218" w:rsidRDefault="004565D7" w:rsidP="004565D7">
            <w:pPr>
              <w:pStyle w:val="Compact"/>
              <w:spacing w:line="360" w:lineRule="auto"/>
              <w:jc w:val="right"/>
            </w:pPr>
            <w:r>
              <w:t>12,094</w:t>
            </w:r>
          </w:p>
        </w:tc>
        <w:tc>
          <w:tcPr>
            <w:tcW w:w="0" w:type="auto"/>
          </w:tcPr>
          <w:p w14:paraId="10F7A025" w14:textId="77777777" w:rsidR="00881218" w:rsidRDefault="004565D7" w:rsidP="004565D7">
            <w:pPr>
              <w:pStyle w:val="Compact"/>
              <w:spacing w:line="360" w:lineRule="auto"/>
              <w:jc w:val="right"/>
            </w:pPr>
            <w:r>
              <w:t>14,060</w:t>
            </w:r>
          </w:p>
        </w:tc>
        <w:tc>
          <w:tcPr>
            <w:tcW w:w="0" w:type="auto"/>
          </w:tcPr>
          <w:p w14:paraId="06C75388" w14:textId="77777777" w:rsidR="00881218" w:rsidRDefault="004565D7" w:rsidP="004565D7">
            <w:pPr>
              <w:pStyle w:val="Compact"/>
              <w:spacing w:line="360" w:lineRule="auto"/>
              <w:jc w:val="right"/>
            </w:pPr>
            <w:r>
              <w:t>30,706</w:t>
            </w:r>
          </w:p>
        </w:tc>
      </w:tr>
      <w:tr w:rsidR="00881218" w14:paraId="75C6CF5E" w14:textId="77777777">
        <w:tc>
          <w:tcPr>
            <w:tcW w:w="0" w:type="auto"/>
          </w:tcPr>
          <w:p w14:paraId="47F7B301" w14:textId="77777777" w:rsidR="00881218" w:rsidRDefault="004565D7" w:rsidP="004565D7">
            <w:pPr>
              <w:pStyle w:val="Compact"/>
              <w:spacing w:line="360" w:lineRule="auto"/>
            </w:pPr>
            <w:r>
              <w:t>No seq. filt. merg. no chimeras (mean)</w:t>
            </w:r>
          </w:p>
        </w:tc>
        <w:tc>
          <w:tcPr>
            <w:tcW w:w="0" w:type="auto"/>
          </w:tcPr>
          <w:p w14:paraId="049B0F60" w14:textId="77777777" w:rsidR="00881218" w:rsidRDefault="004565D7" w:rsidP="004565D7">
            <w:pPr>
              <w:pStyle w:val="Compact"/>
              <w:spacing w:line="360" w:lineRule="auto"/>
              <w:jc w:val="right"/>
            </w:pPr>
            <w:r>
              <w:t>25,476</w:t>
            </w:r>
          </w:p>
        </w:tc>
        <w:tc>
          <w:tcPr>
            <w:tcW w:w="0" w:type="auto"/>
          </w:tcPr>
          <w:p w14:paraId="4BA97977" w14:textId="77777777" w:rsidR="00881218" w:rsidRDefault="004565D7" w:rsidP="004565D7">
            <w:pPr>
              <w:pStyle w:val="Compact"/>
              <w:spacing w:line="360" w:lineRule="auto"/>
              <w:jc w:val="right"/>
            </w:pPr>
            <w:r>
              <w:t>9,849</w:t>
            </w:r>
          </w:p>
        </w:tc>
        <w:tc>
          <w:tcPr>
            <w:tcW w:w="0" w:type="auto"/>
          </w:tcPr>
          <w:p w14:paraId="3FA5AEC9" w14:textId="77777777" w:rsidR="00881218" w:rsidRDefault="004565D7" w:rsidP="004565D7">
            <w:pPr>
              <w:pStyle w:val="Compact"/>
              <w:spacing w:line="360" w:lineRule="auto"/>
              <w:jc w:val="right"/>
            </w:pPr>
            <w:r>
              <w:t>13,521</w:t>
            </w:r>
          </w:p>
        </w:tc>
        <w:tc>
          <w:tcPr>
            <w:tcW w:w="0" w:type="auto"/>
          </w:tcPr>
          <w:p w14:paraId="522F25B7" w14:textId="77777777" w:rsidR="00881218" w:rsidRDefault="004565D7" w:rsidP="004565D7">
            <w:pPr>
              <w:pStyle w:val="Compact"/>
              <w:spacing w:line="360" w:lineRule="auto"/>
              <w:jc w:val="right"/>
            </w:pPr>
            <w:r>
              <w:t>30,408</w:t>
            </w:r>
          </w:p>
        </w:tc>
      </w:tr>
      <w:tr w:rsidR="00881218" w14:paraId="12703814" w14:textId="77777777">
        <w:tc>
          <w:tcPr>
            <w:tcW w:w="0" w:type="auto"/>
          </w:tcPr>
          <w:p w14:paraId="670E4CF2" w14:textId="77777777" w:rsidR="00881218" w:rsidRDefault="004565D7" w:rsidP="004565D7">
            <w:pPr>
              <w:pStyle w:val="Compact"/>
              <w:spacing w:line="360" w:lineRule="auto"/>
            </w:pPr>
            <w:r>
              <w:t>No samples</w:t>
            </w:r>
          </w:p>
        </w:tc>
        <w:tc>
          <w:tcPr>
            <w:tcW w:w="0" w:type="auto"/>
          </w:tcPr>
          <w:p w14:paraId="2AAACD3C" w14:textId="77777777" w:rsidR="00881218" w:rsidRDefault="004565D7" w:rsidP="004565D7">
            <w:pPr>
              <w:pStyle w:val="Compact"/>
              <w:spacing w:line="360" w:lineRule="auto"/>
              <w:jc w:val="right"/>
            </w:pPr>
            <w:r>
              <w:t>192</w:t>
            </w:r>
          </w:p>
        </w:tc>
        <w:tc>
          <w:tcPr>
            <w:tcW w:w="0" w:type="auto"/>
          </w:tcPr>
          <w:p w14:paraId="75905128" w14:textId="77777777" w:rsidR="00881218" w:rsidRDefault="004565D7" w:rsidP="004565D7">
            <w:pPr>
              <w:pStyle w:val="Compact"/>
              <w:spacing w:line="360" w:lineRule="auto"/>
              <w:jc w:val="right"/>
            </w:pPr>
            <w:r>
              <w:t>96</w:t>
            </w:r>
          </w:p>
        </w:tc>
        <w:tc>
          <w:tcPr>
            <w:tcW w:w="0" w:type="auto"/>
          </w:tcPr>
          <w:p w14:paraId="3C866DFB" w14:textId="77777777" w:rsidR="00881218" w:rsidRDefault="004565D7" w:rsidP="004565D7">
            <w:pPr>
              <w:pStyle w:val="Compact"/>
              <w:spacing w:line="360" w:lineRule="auto"/>
              <w:jc w:val="right"/>
            </w:pPr>
            <w:r>
              <w:t>192</w:t>
            </w:r>
          </w:p>
        </w:tc>
        <w:tc>
          <w:tcPr>
            <w:tcW w:w="0" w:type="auto"/>
          </w:tcPr>
          <w:p w14:paraId="0C36192B" w14:textId="77777777" w:rsidR="00881218" w:rsidRDefault="004565D7" w:rsidP="004565D7">
            <w:pPr>
              <w:pStyle w:val="Compact"/>
              <w:spacing w:line="360" w:lineRule="auto"/>
              <w:jc w:val="right"/>
            </w:pPr>
            <w:r>
              <w:t>96</w:t>
            </w:r>
          </w:p>
        </w:tc>
      </w:tr>
      <w:tr w:rsidR="00881218" w14:paraId="4E6260EC" w14:textId="77777777">
        <w:tc>
          <w:tcPr>
            <w:tcW w:w="0" w:type="auto"/>
          </w:tcPr>
          <w:p w14:paraId="7624063E" w14:textId="77777777" w:rsidR="00881218" w:rsidRDefault="004565D7" w:rsidP="004565D7">
            <w:pPr>
              <w:pStyle w:val="Compact"/>
              <w:spacing w:line="360" w:lineRule="auto"/>
            </w:pPr>
            <w:r>
              <w:t>No samples trimmed</w:t>
            </w:r>
          </w:p>
        </w:tc>
        <w:tc>
          <w:tcPr>
            <w:tcW w:w="0" w:type="auto"/>
          </w:tcPr>
          <w:p w14:paraId="5F107474" w14:textId="77777777" w:rsidR="00881218" w:rsidRDefault="004565D7" w:rsidP="004565D7">
            <w:pPr>
              <w:pStyle w:val="Compact"/>
              <w:spacing w:line="360" w:lineRule="auto"/>
              <w:jc w:val="right"/>
            </w:pPr>
            <w:r>
              <w:t>189</w:t>
            </w:r>
          </w:p>
        </w:tc>
        <w:tc>
          <w:tcPr>
            <w:tcW w:w="0" w:type="auto"/>
          </w:tcPr>
          <w:p w14:paraId="155070C4" w14:textId="77777777" w:rsidR="00881218" w:rsidRDefault="004565D7" w:rsidP="004565D7">
            <w:pPr>
              <w:pStyle w:val="Compact"/>
              <w:spacing w:line="360" w:lineRule="auto"/>
              <w:jc w:val="right"/>
            </w:pPr>
            <w:r>
              <w:t>81</w:t>
            </w:r>
          </w:p>
        </w:tc>
        <w:tc>
          <w:tcPr>
            <w:tcW w:w="0" w:type="auto"/>
          </w:tcPr>
          <w:p w14:paraId="4A02D4E3" w14:textId="77777777" w:rsidR="00881218" w:rsidRDefault="004565D7" w:rsidP="004565D7">
            <w:pPr>
              <w:pStyle w:val="Compact"/>
              <w:spacing w:line="360" w:lineRule="auto"/>
              <w:jc w:val="right"/>
            </w:pPr>
            <w:r>
              <w:t>192</w:t>
            </w:r>
          </w:p>
        </w:tc>
        <w:tc>
          <w:tcPr>
            <w:tcW w:w="0" w:type="auto"/>
          </w:tcPr>
          <w:p w14:paraId="69ADDF74" w14:textId="77777777" w:rsidR="00881218" w:rsidRDefault="004565D7" w:rsidP="004565D7">
            <w:pPr>
              <w:pStyle w:val="Compact"/>
              <w:spacing w:line="360" w:lineRule="auto"/>
              <w:jc w:val="right"/>
            </w:pPr>
            <w:r>
              <w:t>95</w:t>
            </w:r>
          </w:p>
        </w:tc>
      </w:tr>
      <w:tr w:rsidR="00881218" w14:paraId="1CFC8E9F" w14:textId="77777777">
        <w:tc>
          <w:tcPr>
            <w:tcW w:w="0" w:type="auto"/>
          </w:tcPr>
          <w:p w14:paraId="2F2D1A46" w14:textId="77777777" w:rsidR="00881218" w:rsidRDefault="004565D7" w:rsidP="004565D7">
            <w:pPr>
              <w:pStyle w:val="Compact"/>
              <w:spacing w:line="360" w:lineRule="auto"/>
            </w:pPr>
            <w:r>
              <w:t>No ASVs (sum)</w:t>
            </w:r>
          </w:p>
        </w:tc>
        <w:tc>
          <w:tcPr>
            <w:tcW w:w="0" w:type="auto"/>
          </w:tcPr>
          <w:p w14:paraId="7055AF6A" w14:textId="77777777" w:rsidR="00881218" w:rsidRDefault="004565D7" w:rsidP="004565D7">
            <w:pPr>
              <w:pStyle w:val="Compact"/>
              <w:spacing w:line="360" w:lineRule="auto"/>
              <w:jc w:val="right"/>
            </w:pPr>
            <w:r>
              <w:t>6,112</w:t>
            </w:r>
          </w:p>
        </w:tc>
        <w:tc>
          <w:tcPr>
            <w:tcW w:w="0" w:type="auto"/>
          </w:tcPr>
          <w:p w14:paraId="22377A5C" w14:textId="77777777" w:rsidR="00881218" w:rsidRDefault="004565D7" w:rsidP="004565D7">
            <w:pPr>
              <w:pStyle w:val="Compact"/>
              <w:spacing w:line="360" w:lineRule="auto"/>
              <w:jc w:val="right"/>
            </w:pPr>
            <w:r>
              <w:t>845</w:t>
            </w:r>
          </w:p>
        </w:tc>
        <w:tc>
          <w:tcPr>
            <w:tcW w:w="0" w:type="auto"/>
          </w:tcPr>
          <w:p w14:paraId="455DD0D9" w14:textId="77777777" w:rsidR="00881218" w:rsidRDefault="004565D7" w:rsidP="004565D7">
            <w:pPr>
              <w:pStyle w:val="Compact"/>
              <w:spacing w:line="360" w:lineRule="auto"/>
              <w:jc w:val="right"/>
            </w:pPr>
            <w:r>
              <w:t>9,352</w:t>
            </w:r>
          </w:p>
        </w:tc>
        <w:tc>
          <w:tcPr>
            <w:tcW w:w="0" w:type="auto"/>
          </w:tcPr>
          <w:p w14:paraId="3B21DBDD" w14:textId="77777777" w:rsidR="00881218" w:rsidRDefault="004565D7" w:rsidP="004565D7">
            <w:pPr>
              <w:pStyle w:val="Compact"/>
              <w:spacing w:line="360" w:lineRule="auto"/>
              <w:jc w:val="right"/>
            </w:pPr>
            <w:r>
              <w:t>2,023</w:t>
            </w:r>
          </w:p>
        </w:tc>
      </w:tr>
      <w:tr w:rsidR="00881218" w14:paraId="760149F7" w14:textId="77777777">
        <w:tc>
          <w:tcPr>
            <w:tcW w:w="0" w:type="auto"/>
          </w:tcPr>
          <w:p w14:paraId="1FF81B5E" w14:textId="77777777" w:rsidR="00881218" w:rsidRDefault="004565D7" w:rsidP="004565D7">
            <w:pPr>
              <w:pStyle w:val="Compact"/>
              <w:spacing w:line="360" w:lineRule="auto"/>
            </w:pPr>
            <w:r>
              <w:t>No ASVs trimmed (sum)</w:t>
            </w:r>
          </w:p>
        </w:tc>
        <w:tc>
          <w:tcPr>
            <w:tcW w:w="0" w:type="auto"/>
          </w:tcPr>
          <w:p w14:paraId="0C3EA212" w14:textId="77777777" w:rsidR="00881218" w:rsidRDefault="004565D7" w:rsidP="004565D7">
            <w:pPr>
              <w:pStyle w:val="Compact"/>
              <w:spacing w:line="360" w:lineRule="auto"/>
              <w:jc w:val="right"/>
            </w:pPr>
            <w:r>
              <w:t>413</w:t>
            </w:r>
          </w:p>
        </w:tc>
        <w:tc>
          <w:tcPr>
            <w:tcW w:w="0" w:type="auto"/>
          </w:tcPr>
          <w:p w14:paraId="59DC3380" w14:textId="77777777" w:rsidR="00881218" w:rsidRDefault="004565D7" w:rsidP="004565D7">
            <w:pPr>
              <w:pStyle w:val="Compact"/>
              <w:spacing w:line="360" w:lineRule="auto"/>
              <w:jc w:val="right"/>
            </w:pPr>
            <w:r>
              <w:t>106</w:t>
            </w:r>
          </w:p>
        </w:tc>
        <w:tc>
          <w:tcPr>
            <w:tcW w:w="0" w:type="auto"/>
          </w:tcPr>
          <w:p w14:paraId="6FB0A0B8" w14:textId="77777777" w:rsidR="00881218" w:rsidRDefault="004565D7" w:rsidP="004565D7">
            <w:pPr>
              <w:pStyle w:val="Compact"/>
              <w:spacing w:line="360" w:lineRule="auto"/>
              <w:jc w:val="right"/>
            </w:pPr>
            <w:r>
              <w:t>811</w:t>
            </w:r>
          </w:p>
        </w:tc>
        <w:tc>
          <w:tcPr>
            <w:tcW w:w="0" w:type="auto"/>
          </w:tcPr>
          <w:p w14:paraId="6612B046" w14:textId="77777777" w:rsidR="00881218" w:rsidRDefault="004565D7" w:rsidP="004565D7">
            <w:pPr>
              <w:pStyle w:val="Compact"/>
              <w:spacing w:line="360" w:lineRule="auto"/>
              <w:jc w:val="right"/>
            </w:pPr>
            <w:r>
              <w:t>325</w:t>
            </w:r>
          </w:p>
        </w:tc>
      </w:tr>
      <w:tr w:rsidR="00881218" w14:paraId="776D9610" w14:textId="77777777">
        <w:tc>
          <w:tcPr>
            <w:tcW w:w="0" w:type="auto"/>
          </w:tcPr>
          <w:p w14:paraId="2A7F6F16" w14:textId="77777777" w:rsidR="00881218" w:rsidRDefault="004565D7" w:rsidP="004565D7">
            <w:pPr>
              <w:pStyle w:val="Compact"/>
              <w:spacing w:line="360" w:lineRule="auto"/>
            </w:pPr>
            <w:r>
              <w:t>ASV per sample (mean)</w:t>
            </w:r>
          </w:p>
        </w:tc>
        <w:tc>
          <w:tcPr>
            <w:tcW w:w="0" w:type="auto"/>
          </w:tcPr>
          <w:p w14:paraId="75D55743" w14:textId="77777777" w:rsidR="00881218" w:rsidRDefault="004565D7" w:rsidP="004565D7">
            <w:pPr>
              <w:pStyle w:val="Compact"/>
              <w:spacing w:line="360" w:lineRule="auto"/>
              <w:jc w:val="right"/>
            </w:pPr>
            <w:r>
              <w:t>176</w:t>
            </w:r>
          </w:p>
        </w:tc>
        <w:tc>
          <w:tcPr>
            <w:tcW w:w="0" w:type="auto"/>
          </w:tcPr>
          <w:p w14:paraId="14818EFE" w14:textId="77777777" w:rsidR="00881218" w:rsidRDefault="004565D7" w:rsidP="004565D7">
            <w:pPr>
              <w:pStyle w:val="Compact"/>
              <w:spacing w:line="360" w:lineRule="auto"/>
              <w:jc w:val="right"/>
            </w:pPr>
            <w:r>
              <w:t>37</w:t>
            </w:r>
          </w:p>
        </w:tc>
        <w:tc>
          <w:tcPr>
            <w:tcW w:w="0" w:type="auto"/>
          </w:tcPr>
          <w:p w14:paraId="49575E3F" w14:textId="77777777" w:rsidR="00881218" w:rsidRDefault="004565D7" w:rsidP="004565D7">
            <w:pPr>
              <w:pStyle w:val="Compact"/>
              <w:spacing w:line="360" w:lineRule="auto"/>
              <w:jc w:val="right"/>
            </w:pPr>
            <w:r>
              <w:t>269</w:t>
            </w:r>
          </w:p>
        </w:tc>
        <w:tc>
          <w:tcPr>
            <w:tcW w:w="0" w:type="auto"/>
          </w:tcPr>
          <w:p w14:paraId="37C764AA" w14:textId="77777777" w:rsidR="00881218" w:rsidRDefault="004565D7" w:rsidP="004565D7">
            <w:pPr>
              <w:pStyle w:val="Compact"/>
              <w:spacing w:line="360" w:lineRule="auto"/>
              <w:jc w:val="right"/>
            </w:pPr>
            <w:r>
              <w:t>92</w:t>
            </w:r>
          </w:p>
        </w:tc>
      </w:tr>
    </w:tbl>
    <w:p w14:paraId="4222C884" w14:textId="77777777" w:rsidR="004565D7" w:rsidRDefault="004565D7" w:rsidP="004565D7">
      <w:pPr>
        <w:pStyle w:val="Corpsdetexte"/>
        <w:spacing w:line="360" w:lineRule="auto"/>
      </w:pPr>
      <w:r>
        <w:t> </w:t>
      </w:r>
    </w:p>
    <w:p w14:paraId="4B734E96" w14:textId="77777777" w:rsidR="00881218" w:rsidRDefault="004565D7" w:rsidP="004565D7">
      <w:pPr>
        <w:pStyle w:val="Corpsdetexte"/>
        <w:spacing w:line="360" w:lineRule="auto"/>
      </w:pPr>
      <w:r>
        <w:lastRenderedPageBreak/>
        <w:br/>
      </w:r>
      <w:r>
        <w:rPr>
          <w:i/>
        </w:rPr>
        <w:t>Root, soil, microbial and bacterial diversity</w:t>
      </w:r>
      <w:r>
        <w:br/>
        <w:t xml:space="preserve">The entire community structure measured in the soil was then analyzed and the relative abundance of taxa (family) for the fungal-soil, fungal-root, bacteria-soil and bacteria-root conditions was reported (Figure 3a &amp; b). Fungal communities were dominated by Nectriaceae, both in the root and soil samples. The bacterial family Bacilaceae dominated to a lesser extent the soil communities. Bacterial root communities were largely dominated by the Cyanobacteria phylum (identified as </w:t>
      </w:r>
      <w:r>
        <w:rPr>
          <w:i/>
        </w:rPr>
        <w:t>chloroplast</w:t>
      </w:r>
      <w:r>
        <w:t xml:space="preserve"> in the silva database according to the RDP Bayesian Classifier).</w:t>
      </w:r>
      <w:r>
        <w:br/>
        <w:t> </w:t>
      </w:r>
      <w:r>
        <w:br/>
      </w:r>
      <w:r>
        <w:rPr>
          <w:noProof/>
          <w:lang w:val="en-CA" w:eastAsia="en-CA"/>
        </w:rPr>
        <w:drawing>
          <wp:inline distT="0" distB="0" distL="0" distR="0" wp14:anchorId="474A7E3A" wp14:editId="0FD956FB">
            <wp:extent cx="5334000" cy="3556000"/>
            <wp:effectExtent l="0" t="0" r="0" b="0"/>
            <wp:docPr id="3" name="Picture" descr="Figure 3a"/>
            <wp:cNvGraphicFramePr/>
            <a:graphic xmlns:a="http://schemas.openxmlformats.org/drawingml/2006/main">
              <a:graphicData uri="http://schemas.openxmlformats.org/drawingml/2006/picture">
                <pic:pic xmlns:pic="http://schemas.openxmlformats.org/drawingml/2006/picture">
                  <pic:nvPicPr>
                    <pic:cNvPr id="0" name="Picture" descr="../figures/Figure4_FAMILY_barplots_fungi.pdf"/>
                    <pic:cNvPicPr>
                      <a:picLocks noChangeAspect="1" noChangeArrowheads="1"/>
                    </pic:cNvPicPr>
                  </pic:nvPicPr>
                  <pic:blipFill>
                    <a:blip r:embed="rId13"/>
                    <a:stretch>
                      <a:fillRect/>
                    </a:stretch>
                  </pic:blipFill>
                  <pic:spPr bwMode="auto">
                    <a:xfrm>
                      <a:off x="0" y="0"/>
                      <a:ext cx="5334000" cy="3556000"/>
                    </a:xfrm>
                    <a:prstGeom prst="rect">
                      <a:avLst/>
                    </a:prstGeom>
                    <a:noFill/>
                    <a:ln w="9525">
                      <a:noFill/>
                      <a:headEnd/>
                      <a:tailEnd/>
                    </a:ln>
                  </pic:spPr>
                </pic:pic>
              </a:graphicData>
            </a:graphic>
          </wp:inline>
        </w:drawing>
      </w:r>
      <w:r>
        <w:br/>
      </w:r>
      <w:r>
        <w:rPr>
          <w:b/>
        </w:rPr>
        <w:t>Figure 3a: Barplots of the relative abundance of fungal ASVs for fungi</w:t>
      </w:r>
      <w:r>
        <w:br/>
        <w:t>   </w:t>
      </w:r>
      <w:r>
        <w:br/>
      </w:r>
      <w:r>
        <w:rPr>
          <w:noProof/>
          <w:lang w:val="en-CA" w:eastAsia="en-CA"/>
        </w:rPr>
        <w:lastRenderedPageBreak/>
        <w:drawing>
          <wp:inline distT="0" distB="0" distL="0" distR="0" wp14:anchorId="1FEAA1D8" wp14:editId="074F99F6">
            <wp:extent cx="5334000" cy="3556000"/>
            <wp:effectExtent l="0" t="0" r="0" b="0"/>
            <wp:docPr id="4" name="Picture" descr="Figure 3b"/>
            <wp:cNvGraphicFramePr/>
            <a:graphic xmlns:a="http://schemas.openxmlformats.org/drawingml/2006/main">
              <a:graphicData uri="http://schemas.openxmlformats.org/drawingml/2006/picture">
                <pic:pic xmlns:pic="http://schemas.openxmlformats.org/drawingml/2006/picture">
                  <pic:nvPicPr>
                    <pic:cNvPr id="0" name="Picture" descr="../figures/Figure4_FAMILY_barplots_bacteria.pdf"/>
                    <pic:cNvPicPr>
                      <a:picLocks noChangeAspect="1" noChangeArrowheads="1"/>
                    </pic:cNvPicPr>
                  </pic:nvPicPr>
                  <pic:blipFill>
                    <a:blip r:embed="rId14"/>
                    <a:stretch>
                      <a:fillRect/>
                    </a:stretch>
                  </pic:blipFill>
                  <pic:spPr bwMode="auto">
                    <a:xfrm>
                      <a:off x="0" y="0"/>
                      <a:ext cx="5334000" cy="3556000"/>
                    </a:xfrm>
                    <a:prstGeom prst="rect">
                      <a:avLst/>
                    </a:prstGeom>
                    <a:noFill/>
                    <a:ln w="9525">
                      <a:noFill/>
                      <a:headEnd/>
                      <a:tailEnd/>
                    </a:ln>
                  </pic:spPr>
                </pic:pic>
              </a:graphicData>
            </a:graphic>
          </wp:inline>
        </w:drawing>
      </w:r>
      <w:r>
        <w:br/>
      </w:r>
      <w:r>
        <w:rPr>
          <w:b/>
        </w:rPr>
        <w:t>Figure 3b: Barplots of the relative abundance of bacterial ASVs for bacteria</w:t>
      </w:r>
      <w:r>
        <w:br/>
        <w:t>   </w:t>
      </w:r>
      <w:r>
        <w:br/>
      </w:r>
      <w:r>
        <w:rPr>
          <w:i/>
        </w:rPr>
        <w:t>Local (</w:t>
      </w:r>
      <m:oMath>
        <m:r>
          <w:rPr>
            <w:rFonts w:ascii="Cambria Math" w:hAnsi="Cambria Math"/>
          </w:rPr>
          <m:t>a</m:t>
        </m:r>
      </m:oMath>
      <w:r>
        <w:rPr>
          <w:i/>
        </w:rPr>
        <w:t>-diversity)</w:t>
      </w:r>
      <w:r>
        <w:br/>
        <w:t>The diversity of each site (</w:t>
      </w:r>
      <m:oMath>
        <m:r>
          <w:rPr>
            <w:rFonts w:ascii="Cambria Math" w:hAnsi="Cambria Math"/>
          </w:rPr>
          <m:t>a</m:t>
        </m:r>
      </m:oMath>
      <w:r>
        <w:t xml:space="preserve">-diversity) was calculated separately for each sample and under each experimental condition (fungi-soil, fungi-root, bacteria-soil and bacteria-root, Figure 4). Total </w:t>
      </w:r>
      <m:oMath>
        <m:r>
          <w:rPr>
            <w:rFonts w:ascii="Cambria Math" w:hAnsi="Cambria Math"/>
          </w:rPr>
          <m:t>a</m:t>
        </m:r>
      </m:oMath>
      <w:r>
        <w:t>-diversity was the highest in the bacteria-soil and fungi-soil samples, and the lowest in the bacteria-root. Linear mixed effects models were used to assess significance. In soil samples, fungal diversity did not differ with respect to the fertilization (</w:t>
      </w:r>
      <m:oMath>
        <m:sSub>
          <m:sSubPr>
            <m:ctrlPr>
              <w:rPr>
                <w:rFonts w:ascii="Cambria Math" w:hAnsi="Cambria Math"/>
              </w:rPr>
            </m:ctrlPr>
          </m:sSubPr>
          <m:e>
            <m:r>
              <w:rPr>
                <w:rFonts w:ascii="Cambria Math" w:hAnsi="Cambria Math"/>
              </w:rPr>
              <m:t>F</m:t>
            </m:r>
          </m:e>
          <m:sub>
            <m:r>
              <w:rPr>
                <w:rFonts w:ascii="Cambria Math" w:hAnsi="Cambria Math"/>
              </w:rPr>
              <m:t>(1,161)</m:t>
            </m:r>
          </m:sub>
        </m:sSub>
      </m:oMath>
      <w:r>
        <w:t xml:space="preserve">=0.17, </w:t>
      </w:r>
      <w:r>
        <w:rPr>
          <w:i/>
        </w:rPr>
        <w:t>p</w:t>
      </w:r>
      <w:r>
        <w:t>-value=0.6853), but did so with respect to planting (</w:t>
      </w:r>
      <m:oMath>
        <m:sSub>
          <m:sSubPr>
            <m:ctrlPr>
              <w:rPr>
                <w:rFonts w:ascii="Cambria Math" w:hAnsi="Cambria Math"/>
              </w:rPr>
            </m:ctrlPr>
          </m:sSubPr>
          <m:e>
            <m:r>
              <w:rPr>
                <w:rFonts w:ascii="Cambria Math" w:hAnsi="Cambria Math"/>
              </w:rPr>
              <m:t>F</m:t>
            </m:r>
          </m:e>
          <m:sub>
            <m:r>
              <w:rPr>
                <w:rFonts w:ascii="Cambria Math" w:hAnsi="Cambria Math"/>
              </w:rPr>
              <m:t>(1,161)</m:t>
            </m:r>
          </m:sub>
        </m:sSub>
      </m:oMath>
      <w:r>
        <w:t xml:space="preserve">=9.00, </w:t>
      </w:r>
      <w:r>
        <w:rPr>
          <w:i/>
        </w:rPr>
        <w:t>p</w:t>
      </w:r>
      <w:r>
        <w:t>-value&lt;0.0032) and species (</w:t>
      </w:r>
      <m:oMath>
        <m:sSub>
          <m:sSubPr>
            <m:ctrlPr>
              <w:rPr>
                <w:rFonts w:ascii="Cambria Math" w:hAnsi="Cambria Math"/>
              </w:rPr>
            </m:ctrlPr>
          </m:sSubPr>
          <m:e>
            <m:r>
              <w:rPr>
                <w:rFonts w:ascii="Cambria Math" w:hAnsi="Cambria Math"/>
              </w:rPr>
              <m:t>F</m:t>
            </m:r>
          </m:e>
          <m:sub>
            <m:r>
              <w:rPr>
                <w:rFonts w:ascii="Cambria Math" w:hAnsi="Cambria Math"/>
              </w:rPr>
              <m:t>(1,161)</m:t>
            </m:r>
          </m:sub>
        </m:sSub>
      </m:oMath>
      <w:r>
        <w:t xml:space="preserve">=13.03, </w:t>
      </w:r>
      <w:r>
        <w:rPr>
          <w:i/>
        </w:rPr>
        <w:t>p</w:t>
      </w:r>
      <w:r>
        <w:t>-value=0.0003) treatments. In root samples, fungal diversity differed with respect to the fertilization treatment (</w:t>
      </w:r>
      <m:oMath>
        <m:sSub>
          <m:sSubPr>
            <m:ctrlPr>
              <w:rPr>
                <w:rFonts w:ascii="Cambria Math" w:hAnsi="Cambria Math"/>
              </w:rPr>
            </m:ctrlPr>
          </m:sSubPr>
          <m:e>
            <m:r>
              <w:rPr>
                <w:rFonts w:ascii="Cambria Math" w:hAnsi="Cambria Math"/>
              </w:rPr>
              <m:t>F</m:t>
            </m:r>
          </m:e>
          <m:sub>
            <m:r>
              <w:rPr>
                <w:rFonts w:ascii="Cambria Math" w:hAnsi="Cambria Math"/>
              </w:rPr>
              <m:t>(1,56)</m:t>
            </m:r>
          </m:sub>
        </m:sSub>
      </m:oMath>
      <w:r>
        <w:t xml:space="preserve">=10.1, </w:t>
      </w:r>
      <w:r>
        <w:rPr>
          <w:i/>
        </w:rPr>
        <w:t>p</w:t>
      </w:r>
      <w:r>
        <w:t>-value=0.003), and the species tested (</w:t>
      </w:r>
      <m:oMath>
        <m:sSub>
          <m:sSubPr>
            <m:ctrlPr>
              <w:rPr>
                <w:rFonts w:ascii="Cambria Math" w:hAnsi="Cambria Math"/>
              </w:rPr>
            </m:ctrlPr>
          </m:sSubPr>
          <m:e>
            <m:r>
              <w:rPr>
                <w:rFonts w:ascii="Cambria Math" w:hAnsi="Cambria Math"/>
              </w:rPr>
              <m:t>F</m:t>
            </m:r>
          </m:e>
          <m:sub>
            <m:r>
              <w:rPr>
                <w:rFonts w:ascii="Cambria Math" w:hAnsi="Cambria Math"/>
              </w:rPr>
              <m:t>(1,56)</m:t>
            </m:r>
          </m:sub>
        </m:sSub>
      </m:oMath>
      <w:r>
        <w:t xml:space="preserve">=4.5, </w:t>
      </w:r>
      <w:r>
        <w:rPr>
          <w:i/>
        </w:rPr>
        <w:t>p</w:t>
      </w:r>
      <w:r>
        <w:t>-value=0.04). In soil samples, bacterial diversity differed with respect to the fertilization (</w:t>
      </w:r>
      <m:oMath>
        <m:sSub>
          <m:sSubPr>
            <m:ctrlPr>
              <w:rPr>
                <w:rFonts w:ascii="Cambria Math" w:hAnsi="Cambria Math"/>
              </w:rPr>
            </m:ctrlPr>
          </m:sSubPr>
          <m:e>
            <m:r>
              <w:rPr>
                <w:rFonts w:ascii="Cambria Math" w:hAnsi="Cambria Math"/>
              </w:rPr>
              <m:t>F</m:t>
            </m:r>
          </m:e>
          <m:sub>
            <m:r>
              <w:rPr>
                <w:rFonts w:ascii="Cambria Math" w:hAnsi="Cambria Math"/>
              </w:rPr>
              <m:t>(1,165)</m:t>
            </m:r>
          </m:sub>
        </m:sSub>
      </m:oMath>
      <w:r>
        <w:t xml:space="preserve">=17.13, </w:t>
      </w:r>
      <w:r>
        <w:rPr>
          <w:i/>
        </w:rPr>
        <w:t>p</w:t>
      </w:r>
      <w:r>
        <w:t>-value&lt;0.0001), planting (</w:t>
      </w:r>
      <m:oMath>
        <m:sSub>
          <m:sSubPr>
            <m:ctrlPr>
              <w:rPr>
                <w:rFonts w:ascii="Cambria Math" w:hAnsi="Cambria Math"/>
              </w:rPr>
            </m:ctrlPr>
          </m:sSubPr>
          <m:e>
            <m:r>
              <w:rPr>
                <w:rFonts w:ascii="Cambria Math" w:hAnsi="Cambria Math"/>
              </w:rPr>
              <m:t>F</m:t>
            </m:r>
          </m:e>
          <m:sub>
            <m:r>
              <w:rPr>
                <w:rFonts w:ascii="Cambria Math" w:hAnsi="Cambria Math"/>
              </w:rPr>
              <m:t>(1,165)</m:t>
            </m:r>
          </m:sub>
        </m:sSub>
      </m:oMath>
      <w:r>
        <w:t xml:space="preserve">=139.0, </w:t>
      </w:r>
      <w:r>
        <w:rPr>
          <w:i/>
        </w:rPr>
        <w:t>p</w:t>
      </w:r>
      <w:r>
        <w:t>-value&lt;0.0001) but not species (</w:t>
      </w:r>
      <m:oMath>
        <m:sSub>
          <m:sSubPr>
            <m:ctrlPr>
              <w:rPr>
                <w:rFonts w:ascii="Cambria Math" w:hAnsi="Cambria Math"/>
              </w:rPr>
            </m:ctrlPr>
          </m:sSubPr>
          <m:e>
            <m:r>
              <w:rPr>
                <w:rFonts w:ascii="Cambria Math" w:hAnsi="Cambria Math"/>
              </w:rPr>
              <m:t>F</m:t>
            </m:r>
          </m:e>
          <m:sub>
            <m:r>
              <w:rPr>
                <w:rFonts w:ascii="Cambria Math" w:hAnsi="Cambria Math"/>
              </w:rPr>
              <m:t>(1,165)</m:t>
            </m:r>
          </m:sub>
        </m:sSub>
      </m:oMath>
      <w:r>
        <w:t xml:space="preserve">=1.89, </w:t>
      </w:r>
      <w:r>
        <w:rPr>
          <w:i/>
        </w:rPr>
        <w:t>p</w:t>
      </w:r>
      <w:r>
        <w:t xml:space="preserve">-value=0.17) treatments. In root samples, bacterial diversity differed with respect to the fertilization treatment </w:t>
      </w:r>
      <w:r>
        <w:lastRenderedPageBreak/>
        <w:t>(</w:t>
      </w:r>
      <m:oMath>
        <m:sSub>
          <m:sSubPr>
            <m:ctrlPr>
              <w:rPr>
                <w:rFonts w:ascii="Cambria Math" w:hAnsi="Cambria Math"/>
              </w:rPr>
            </m:ctrlPr>
          </m:sSubPr>
          <m:e>
            <m:r>
              <w:rPr>
                <w:rFonts w:ascii="Cambria Math" w:hAnsi="Cambria Math"/>
              </w:rPr>
              <m:t>F</m:t>
            </m:r>
          </m:e>
          <m:sub>
            <m:r>
              <w:rPr>
                <w:rFonts w:ascii="Cambria Math" w:hAnsi="Cambria Math"/>
              </w:rPr>
              <m:t>(1,67)</m:t>
            </m:r>
          </m:sub>
        </m:sSub>
      </m:oMath>
      <w:r>
        <w:t xml:space="preserve">=17.27, </w:t>
      </w:r>
      <w:r>
        <w:rPr>
          <w:i/>
        </w:rPr>
        <w:t>p</w:t>
      </w:r>
      <w:r>
        <w:t>-value=0.0001), and the species tested (</w:t>
      </w:r>
      <m:oMath>
        <m:sSub>
          <m:sSubPr>
            <m:ctrlPr>
              <w:rPr>
                <w:rFonts w:ascii="Cambria Math" w:hAnsi="Cambria Math"/>
              </w:rPr>
            </m:ctrlPr>
          </m:sSubPr>
          <m:e>
            <m:r>
              <w:rPr>
                <w:rFonts w:ascii="Cambria Math" w:hAnsi="Cambria Math"/>
              </w:rPr>
              <m:t>F</m:t>
            </m:r>
          </m:e>
          <m:sub>
            <m:r>
              <w:rPr>
                <w:rFonts w:ascii="Cambria Math" w:hAnsi="Cambria Math"/>
              </w:rPr>
              <m:t>(1,67)</m:t>
            </m:r>
          </m:sub>
        </m:sSub>
      </m:oMath>
      <w:r>
        <w:t xml:space="preserve">=359.69, </w:t>
      </w:r>
      <w:r>
        <w:rPr>
          <w:i/>
        </w:rPr>
        <w:t>p</w:t>
      </w:r>
      <w:r>
        <w:t>-value&lt;0.0001).  </w:t>
      </w:r>
      <w:r>
        <w:br/>
      </w:r>
      <w:commentRangeStart w:id="13"/>
      <w:r>
        <w:rPr>
          <w:noProof/>
          <w:lang w:val="en-CA" w:eastAsia="en-CA"/>
        </w:rPr>
        <w:drawing>
          <wp:inline distT="0" distB="0" distL="0" distR="0" wp14:anchorId="13D23894" wp14:editId="02D140D0">
            <wp:extent cx="5334000" cy="3556000"/>
            <wp:effectExtent l="0" t="0" r="0" b="0"/>
            <wp:docPr id="5" name="Picture" descr="Figure 4"/>
            <wp:cNvGraphicFramePr/>
            <a:graphic xmlns:a="http://schemas.openxmlformats.org/drawingml/2006/main">
              <a:graphicData uri="http://schemas.openxmlformats.org/drawingml/2006/picture">
                <pic:pic xmlns:pic="http://schemas.openxmlformats.org/drawingml/2006/picture">
                  <pic:nvPicPr>
                    <pic:cNvPr id="0" name="Picture" descr="../figures/Figure5_alpha.pdf"/>
                    <pic:cNvPicPr>
                      <a:picLocks noChangeAspect="1" noChangeArrowheads="1"/>
                    </pic:cNvPicPr>
                  </pic:nvPicPr>
                  <pic:blipFill>
                    <a:blip r:embed="rId15"/>
                    <a:stretch>
                      <a:fillRect/>
                    </a:stretch>
                  </pic:blipFill>
                  <pic:spPr bwMode="auto">
                    <a:xfrm>
                      <a:off x="0" y="0"/>
                      <a:ext cx="5334000" cy="3556000"/>
                    </a:xfrm>
                    <a:prstGeom prst="rect">
                      <a:avLst/>
                    </a:prstGeom>
                    <a:noFill/>
                    <a:ln w="9525">
                      <a:noFill/>
                      <a:headEnd/>
                      <a:tailEnd/>
                    </a:ln>
                  </pic:spPr>
                </pic:pic>
              </a:graphicData>
            </a:graphic>
          </wp:inline>
        </w:drawing>
      </w:r>
      <w:commentRangeEnd w:id="13"/>
      <w:r w:rsidR="00A4276B">
        <w:rPr>
          <w:rStyle w:val="Marquedecommentaire"/>
        </w:rPr>
        <w:commentReference w:id="13"/>
      </w:r>
      <w:r>
        <w:br/>
      </w:r>
      <w:r>
        <w:rPr>
          <w:b/>
        </w:rPr>
        <w:t xml:space="preserve">Figure 4: Boxplot of </w:t>
      </w:r>
      <m:oMath>
        <m:r>
          <w:rPr>
            <w:rFonts w:ascii="Cambria Math" w:hAnsi="Cambria Math"/>
          </w:rPr>
          <m:t>a</m:t>
        </m:r>
      </m:oMath>
      <w:r>
        <w:rPr>
          <w:b/>
        </w:rPr>
        <w:t xml:space="preserve">-diversity according to the treatment, species and planting effect for fungal-root, fungal-soil, bacteria-soil and bacteria-root. </w:t>
      </w:r>
      <w:r>
        <w:rPr>
          <w:b/>
          <w:i/>
        </w:rPr>
        <w:t>a</w:t>
      </w:r>
      <w:r>
        <w:rPr>
          <w:b/>
        </w:rPr>
        <w:t xml:space="preserve"> and </w:t>
      </w:r>
      <w:r>
        <w:rPr>
          <w:b/>
          <w:i/>
        </w:rPr>
        <w:t>b</w:t>
      </w:r>
      <w:r>
        <w:rPr>
          <w:b/>
        </w:rPr>
        <w:t xml:space="preserve"> subscripts above boxplots denote significant differences.</w:t>
      </w:r>
      <w:r>
        <w:br/>
        <w:t> </w:t>
      </w:r>
      <w:r>
        <w:br/>
        <w:t> </w:t>
      </w:r>
      <w:r>
        <w:br/>
      </w:r>
      <w:r>
        <w:rPr>
          <w:i/>
        </w:rPr>
        <w:t>Differences in species composition among sites</w:t>
      </w:r>
      <w:r>
        <w:br/>
        <w:t>Using a PERMANOVA statistical framework, we identified that for all conditions, communities differed with respect to the fertilization treatment (Table 3). Soil fungal and bacterial communities differed the most according to whether the tray was planted (greatest % of variance explained by factor, Table 3), while root communities differed the most with respect to the species (tomato/pepper) factor.</w:t>
      </w:r>
    </w:p>
    <w:p w14:paraId="219ABA25" w14:textId="77777777" w:rsidR="004565D7" w:rsidRDefault="004565D7" w:rsidP="004565D7">
      <w:pPr>
        <w:pStyle w:val="Corpsdetexte"/>
        <w:spacing w:line="360" w:lineRule="auto"/>
      </w:pPr>
    </w:p>
    <w:p w14:paraId="47E3D543" w14:textId="77777777" w:rsidR="004565D7" w:rsidRDefault="004565D7" w:rsidP="004565D7">
      <w:pPr>
        <w:pStyle w:val="Corpsdetexte"/>
        <w:spacing w:line="360" w:lineRule="auto"/>
      </w:pPr>
    </w:p>
    <w:p w14:paraId="0A79518C" w14:textId="77777777" w:rsidR="00881218" w:rsidRDefault="00EE1493" w:rsidP="004565D7">
      <w:pPr>
        <w:pStyle w:val="TableCaption"/>
        <w:spacing w:line="360" w:lineRule="auto"/>
      </w:pPr>
      <w:r w:rsidRPr="00EE1493">
        <w:rPr>
          <w:b/>
        </w:rPr>
        <w:lastRenderedPageBreak/>
        <w:t xml:space="preserve">Table 2: </w:t>
      </w:r>
      <w:r w:rsidR="004565D7">
        <w:t>summary of PERMANOVAs*</w:t>
      </w:r>
    </w:p>
    <w:tbl>
      <w:tblPr>
        <w:tblW w:w="4986" w:type="pct"/>
        <w:tblLayout w:type="fixed"/>
        <w:tblLook w:val="07E0" w:firstRow="1" w:lastRow="1" w:firstColumn="1" w:lastColumn="1" w:noHBand="1" w:noVBand="1"/>
      </w:tblPr>
      <w:tblGrid>
        <w:gridCol w:w="2319"/>
        <w:gridCol w:w="1659"/>
        <w:gridCol w:w="1523"/>
        <w:gridCol w:w="1659"/>
        <w:gridCol w:w="1462"/>
      </w:tblGrid>
      <w:tr w:rsidR="004565D7" w14:paraId="2DBEA3A1" w14:textId="77777777" w:rsidTr="004565D7">
        <w:tc>
          <w:tcPr>
            <w:tcW w:w="1345" w:type="pct"/>
            <w:tcBorders>
              <w:bottom w:val="single" w:sz="0" w:space="0" w:color="auto"/>
            </w:tcBorders>
            <w:vAlign w:val="bottom"/>
          </w:tcPr>
          <w:p w14:paraId="6B3A120B" w14:textId="77777777" w:rsidR="00881218" w:rsidRDefault="00881218" w:rsidP="004565D7">
            <w:pPr>
              <w:pStyle w:val="Compact"/>
              <w:spacing w:line="360" w:lineRule="auto"/>
            </w:pPr>
          </w:p>
        </w:tc>
        <w:tc>
          <w:tcPr>
            <w:tcW w:w="962" w:type="pct"/>
            <w:tcBorders>
              <w:bottom w:val="single" w:sz="0" w:space="0" w:color="auto"/>
            </w:tcBorders>
            <w:vAlign w:val="bottom"/>
          </w:tcPr>
          <w:p w14:paraId="2DD313F4" w14:textId="77777777" w:rsidR="00881218" w:rsidRDefault="004565D7" w:rsidP="004565D7">
            <w:pPr>
              <w:pStyle w:val="Compact"/>
              <w:spacing w:line="360" w:lineRule="auto"/>
            </w:pPr>
            <w:r>
              <w:t>fungi-soil</w:t>
            </w:r>
          </w:p>
        </w:tc>
        <w:tc>
          <w:tcPr>
            <w:tcW w:w="883" w:type="pct"/>
            <w:tcBorders>
              <w:bottom w:val="single" w:sz="0" w:space="0" w:color="auto"/>
            </w:tcBorders>
            <w:vAlign w:val="bottom"/>
          </w:tcPr>
          <w:p w14:paraId="15B1371C" w14:textId="77777777" w:rsidR="00881218" w:rsidRDefault="004565D7" w:rsidP="004565D7">
            <w:pPr>
              <w:pStyle w:val="Compact"/>
              <w:spacing w:line="360" w:lineRule="auto"/>
            </w:pPr>
            <w:r>
              <w:t>fungi-root</w:t>
            </w:r>
          </w:p>
        </w:tc>
        <w:tc>
          <w:tcPr>
            <w:tcW w:w="962" w:type="pct"/>
            <w:tcBorders>
              <w:bottom w:val="single" w:sz="0" w:space="0" w:color="auto"/>
            </w:tcBorders>
            <w:vAlign w:val="bottom"/>
          </w:tcPr>
          <w:p w14:paraId="4A9BDAE1" w14:textId="77777777" w:rsidR="00881218" w:rsidRDefault="004565D7" w:rsidP="004565D7">
            <w:pPr>
              <w:pStyle w:val="Compact"/>
              <w:spacing w:line="360" w:lineRule="auto"/>
            </w:pPr>
            <w:r>
              <w:t>bacteria-soil</w:t>
            </w:r>
          </w:p>
        </w:tc>
        <w:tc>
          <w:tcPr>
            <w:tcW w:w="848" w:type="pct"/>
            <w:tcBorders>
              <w:bottom w:val="single" w:sz="0" w:space="0" w:color="auto"/>
            </w:tcBorders>
            <w:vAlign w:val="bottom"/>
          </w:tcPr>
          <w:p w14:paraId="5828BBEF" w14:textId="77777777" w:rsidR="00881218" w:rsidRDefault="004565D7" w:rsidP="004565D7">
            <w:pPr>
              <w:pStyle w:val="Compact"/>
              <w:spacing w:line="360" w:lineRule="auto"/>
            </w:pPr>
            <w:r>
              <w:t>bacteria-root</w:t>
            </w:r>
          </w:p>
        </w:tc>
      </w:tr>
      <w:tr w:rsidR="004565D7" w14:paraId="3F63FE64" w14:textId="77777777" w:rsidTr="004565D7">
        <w:tc>
          <w:tcPr>
            <w:tcW w:w="1345" w:type="pct"/>
          </w:tcPr>
          <w:p w14:paraId="05982F3C" w14:textId="77777777" w:rsidR="00881218" w:rsidRDefault="004565D7" w:rsidP="004565D7">
            <w:pPr>
              <w:pStyle w:val="Compact"/>
              <w:spacing w:line="360" w:lineRule="auto"/>
            </w:pPr>
            <w:r>
              <w:t>fertilization</w:t>
            </w:r>
          </w:p>
        </w:tc>
        <w:tc>
          <w:tcPr>
            <w:tcW w:w="962" w:type="pct"/>
          </w:tcPr>
          <w:p w14:paraId="3A58B8CF" w14:textId="77777777" w:rsidR="00881218" w:rsidRDefault="004565D7" w:rsidP="004565D7">
            <w:pPr>
              <w:pStyle w:val="Compact"/>
              <w:spacing w:line="360" w:lineRule="auto"/>
            </w:pPr>
            <w:r>
              <w:t>0.02 (2e-04)</w:t>
            </w:r>
          </w:p>
        </w:tc>
        <w:tc>
          <w:tcPr>
            <w:tcW w:w="883" w:type="pct"/>
          </w:tcPr>
          <w:p w14:paraId="78B6B6E3" w14:textId="77777777" w:rsidR="00881218" w:rsidRDefault="004565D7" w:rsidP="004565D7">
            <w:pPr>
              <w:pStyle w:val="Compact"/>
              <w:spacing w:line="360" w:lineRule="auto"/>
            </w:pPr>
            <w:r>
              <w:t>0.08 (1e-04)</w:t>
            </w:r>
          </w:p>
        </w:tc>
        <w:tc>
          <w:tcPr>
            <w:tcW w:w="962" w:type="pct"/>
          </w:tcPr>
          <w:p w14:paraId="14930C91" w14:textId="77777777" w:rsidR="00881218" w:rsidRDefault="004565D7" w:rsidP="004565D7">
            <w:pPr>
              <w:pStyle w:val="Compact"/>
              <w:spacing w:line="360" w:lineRule="auto"/>
            </w:pPr>
            <w:r>
              <w:t>0.04 (1e-04)</w:t>
            </w:r>
          </w:p>
        </w:tc>
        <w:tc>
          <w:tcPr>
            <w:tcW w:w="848" w:type="pct"/>
          </w:tcPr>
          <w:p w14:paraId="6855D1F1" w14:textId="77777777" w:rsidR="00881218" w:rsidRDefault="004565D7" w:rsidP="004565D7">
            <w:pPr>
              <w:pStyle w:val="Compact"/>
              <w:spacing w:line="360" w:lineRule="auto"/>
            </w:pPr>
            <w:r>
              <w:t>0.07 (1e-04)</w:t>
            </w:r>
          </w:p>
        </w:tc>
      </w:tr>
      <w:tr w:rsidR="004565D7" w14:paraId="333A0B9C" w14:textId="77777777" w:rsidTr="004565D7">
        <w:tc>
          <w:tcPr>
            <w:tcW w:w="1345" w:type="pct"/>
          </w:tcPr>
          <w:p w14:paraId="7A23151F" w14:textId="77777777" w:rsidR="00881218" w:rsidRDefault="004565D7" w:rsidP="004565D7">
            <w:pPr>
              <w:pStyle w:val="Compact"/>
              <w:spacing w:line="360" w:lineRule="auto"/>
            </w:pPr>
            <w:r>
              <w:t>planted</w:t>
            </w:r>
          </w:p>
        </w:tc>
        <w:tc>
          <w:tcPr>
            <w:tcW w:w="962" w:type="pct"/>
          </w:tcPr>
          <w:p w14:paraId="2EEE3B73" w14:textId="77777777" w:rsidR="00881218" w:rsidRDefault="004565D7" w:rsidP="004565D7">
            <w:pPr>
              <w:pStyle w:val="Compact"/>
              <w:spacing w:line="360" w:lineRule="auto"/>
            </w:pPr>
            <w:r>
              <w:t>0.21 (1e-04)</w:t>
            </w:r>
          </w:p>
        </w:tc>
        <w:tc>
          <w:tcPr>
            <w:tcW w:w="883" w:type="pct"/>
          </w:tcPr>
          <w:p w14:paraId="046B87EB" w14:textId="77777777" w:rsidR="00881218" w:rsidRDefault="004565D7" w:rsidP="004565D7">
            <w:pPr>
              <w:pStyle w:val="Compact"/>
              <w:spacing w:line="360" w:lineRule="auto"/>
            </w:pPr>
            <w:r>
              <w:t>NA</w:t>
            </w:r>
          </w:p>
        </w:tc>
        <w:tc>
          <w:tcPr>
            <w:tcW w:w="962" w:type="pct"/>
          </w:tcPr>
          <w:p w14:paraId="2C49ED62" w14:textId="77777777" w:rsidR="00881218" w:rsidRDefault="004565D7" w:rsidP="004565D7">
            <w:pPr>
              <w:pStyle w:val="Compact"/>
              <w:spacing w:line="360" w:lineRule="auto"/>
            </w:pPr>
            <w:r>
              <w:t>0.13 (1e-04)</w:t>
            </w:r>
          </w:p>
        </w:tc>
        <w:tc>
          <w:tcPr>
            <w:tcW w:w="848" w:type="pct"/>
          </w:tcPr>
          <w:p w14:paraId="2B24861F" w14:textId="77777777" w:rsidR="00881218" w:rsidRDefault="004565D7" w:rsidP="004565D7">
            <w:pPr>
              <w:pStyle w:val="Compact"/>
              <w:spacing w:line="360" w:lineRule="auto"/>
            </w:pPr>
            <w:r>
              <w:t>NA</w:t>
            </w:r>
          </w:p>
        </w:tc>
      </w:tr>
      <w:tr w:rsidR="004565D7" w14:paraId="2E6D0ABE" w14:textId="77777777" w:rsidTr="004565D7">
        <w:tc>
          <w:tcPr>
            <w:tcW w:w="1345" w:type="pct"/>
          </w:tcPr>
          <w:p w14:paraId="54DC29ED" w14:textId="77777777" w:rsidR="00881218" w:rsidRDefault="004565D7" w:rsidP="004565D7">
            <w:pPr>
              <w:pStyle w:val="Compact"/>
              <w:spacing w:line="360" w:lineRule="auto"/>
            </w:pPr>
            <w:r>
              <w:t>species</w:t>
            </w:r>
          </w:p>
        </w:tc>
        <w:tc>
          <w:tcPr>
            <w:tcW w:w="962" w:type="pct"/>
          </w:tcPr>
          <w:p w14:paraId="1D41432A" w14:textId="77777777" w:rsidR="00881218" w:rsidRDefault="004565D7" w:rsidP="004565D7">
            <w:pPr>
              <w:pStyle w:val="Compact"/>
              <w:spacing w:line="360" w:lineRule="auto"/>
            </w:pPr>
            <w:r>
              <w:t>0.02 (1e-04)</w:t>
            </w:r>
          </w:p>
        </w:tc>
        <w:tc>
          <w:tcPr>
            <w:tcW w:w="883" w:type="pct"/>
          </w:tcPr>
          <w:p w14:paraId="6BBA6278" w14:textId="77777777" w:rsidR="00881218" w:rsidRDefault="004565D7" w:rsidP="004565D7">
            <w:pPr>
              <w:pStyle w:val="Compact"/>
              <w:spacing w:line="360" w:lineRule="auto"/>
            </w:pPr>
            <w:r>
              <w:t>0.26 (1e-04)</w:t>
            </w:r>
          </w:p>
        </w:tc>
        <w:tc>
          <w:tcPr>
            <w:tcW w:w="962" w:type="pct"/>
          </w:tcPr>
          <w:p w14:paraId="686088FB" w14:textId="77777777" w:rsidR="00881218" w:rsidRDefault="004565D7" w:rsidP="004565D7">
            <w:pPr>
              <w:pStyle w:val="Compact"/>
              <w:spacing w:line="360" w:lineRule="auto"/>
            </w:pPr>
            <w:r>
              <w:t>0.02 (3e-04)</w:t>
            </w:r>
          </w:p>
        </w:tc>
        <w:tc>
          <w:tcPr>
            <w:tcW w:w="848" w:type="pct"/>
          </w:tcPr>
          <w:p w14:paraId="5A73FAE5" w14:textId="77777777" w:rsidR="00881218" w:rsidRDefault="004565D7" w:rsidP="004565D7">
            <w:pPr>
              <w:pStyle w:val="Compact"/>
              <w:spacing w:line="360" w:lineRule="auto"/>
            </w:pPr>
            <w:r>
              <w:t>0.52 (1e-04)</w:t>
            </w:r>
          </w:p>
        </w:tc>
      </w:tr>
      <w:tr w:rsidR="004565D7" w14:paraId="130B9A4C" w14:textId="77777777" w:rsidTr="004565D7">
        <w:tc>
          <w:tcPr>
            <w:tcW w:w="1345" w:type="pct"/>
          </w:tcPr>
          <w:p w14:paraId="2841F5EA" w14:textId="77777777" w:rsidR="00881218" w:rsidRDefault="004565D7" w:rsidP="004565D7">
            <w:pPr>
              <w:pStyle w:val="Compact"/>
              <w:spacing w:line="360" w:lineRule="auto"/>
            </w:pPr>
            <w:r>
              <w:t>fertilization:planted</w:t>
            </w:r>
          </w:p>
        </w:tc>
        <w:tc>
          <w:tcPr>
            <w:tcW w:w="962" w:type="pct"/>
          </w:tcPr>
          <w:p w14:paraId="0583D226" w14:textId="77777777" w:rsidR="00881218" w:rsidRDefault="004565D7" w:rsidP="004565D7">
            <w:pPr>
              <w:pStyle w:val="Compact"/>
              <w:spacing w:line="360" w:lineRule="auto"/>
            </w:pPr>
            <w:r>
              <w:t>0.01 (0.003)</w:t>
            </w:r>
          </w:p>
        </w:tc>
        <w:tc>
          <w:tcPr>
            <w:tcW w:w="883" w:type="pct"/>
          </w:tcPr>
          <w:p w14:paraId="2D21C1DD" w14:textId="77777777" w:rsidR="00881218" w:rsidRDefault="004565D7" w:rsidP="004565D7">
            <w:pPr>
              <w:pStyle w:val="Compact"/>
              <w:spacing w:line="360" w:lineRule="auto"/>
            </w:pPr>
            <w:r>
              <w:t>NA</w:t>
            </w:r>
          </w:p>
        </w:tc>
        <w:tc>
          <w:tcPr>
            <w:tcW w:w="962" w:type="pct"/>
          </w:tcPr>
          <w:p w14:paraId="03170EC2" w14:textId="77777777" w:rsidR="00881218" w:rsidRDefault="004565D7" w:rsidP="004565D7">
            <w:pPr>
              <w:pStyle w:val="Compact"/>
              <w:spacing w:line="360" w:lineRule="auto"/>
            </w:pPr>
            <w:r>
              <w:t>0.02 (1e-04)</w:t>
            </w:r>
          </w:p>
        </w:tc>
        <w:tc>
          <w:tcPr>
            <w:tcW w:w="848" w:type="pct"/>
          </w:tcPr>
          <w:p w14:paraId="269DE94B" w14:textId="77777777" w:rsidR="00881218" w:rsidRDefault="004565D7" w:rsidP="004565D7">
            <w:pPr>
              <w:pStyle w:val="Compact"/>
              <w:spacing w:line="360" w:lineRule="auto"/>
            </w:pPr>
            <w:r>
              <w:t>NA</w:t>
            </w:r>
          </w:p>
        </w:tc>
      </w:tr>
      <w:tr w:rsidR="004565D7" w14:paraId="4D4BFD03" w14:textId="77777777" w:rsidTr="004565D7">
        <w:tc>
          <w:tcPr>
            <w:tcW w:w="1345" w:type="pct"/>
          </w:tcPr>
          <w:p w14:paraId="3F2B1AFE" w14:textId="77777777" w:rsidR="00881218" w:rsidRDefault="004565D7" w:rsidP="004565D7">
            <w:pPr>
              <w:pStyle w:val="Compact"/>
              <w:spacing w:line="360" w:lineRule="auto"/>
            </w:pPr>
            <w:r>
              <w:t>fertilization:species</w:t>
            </w:r>
          </w:p>
        </w:tc>
        <w:tc>
          <w:tcPr>
            <w:tcW w:w="962" w:type="pct"/>
          </w:tcPr>
          <w:p w14:paraId="73B763C1" w14:textId="77777777" w:rsidR="00881218" w:rsidRDefault="004565D7" w:rsidP="004565D7">
            <w:pPr>
              <w:pStyle w:val="Compact"/>
              <w:spacing w:line="360" w:lineRule="auto"/>
            </w:pPr>
            <w:r>
              <w:t>0.01 (0.006)</w:t>
            </w:r>
          </w:p>
        </w:tc>
        <w:tc>
          <w:tcPr>
            <w:tcW w:w="883" w:type="pct"/>
          </w:tcPr>
          <w:p w14:paraId="5D7AC904" w14:textId="77777777" w:rsidR="00881218" w:rsidRDefault="004565D7" w:rsidP="004565D7">
            <w:pPr>
              <w:pStyle w:val="Compact"/>
              <w:spacing w:line="360" w:lineRule="auto"/>
            </w:pPr>
            <w:r>
              <w:t>0.04 (0.002)</w:t>
            </w:r>
          </w:p>
        </w:tc>
        <w:tc>
          <w:tcPr>
            <w:tcW w:w="962" w:type="pct"/>
          </w:tcPr>
          <w:p w14:paraId="4A7E797E" w14:textId="77777777" w:rsidR="00881218" w:rsidRDefault="004565D7" w:rsidP="004565D7">
            <w:pPr>
              <w:pStyle w:val="Compact"/>
              <w:spacing w:line="360" w:lineRule="auto"/>
            </w:pPr>
            <w:r>
              <w:t>0.03 (1e-04)</w:t>
            </w:r>
          </w:p>
        </w:tc>
        <w:tc>
          <w:tcPr>
            <w:tcW w:w="848" w:type="pct"/>
          </w:tcPr>
          <w:p w14:paraId="7107A4D9" w14:textId="77777777" w:rsidR="00881218" w:rsidRDefault="004565D7" w:rsidP="004565D7">
            <w:pPr>
              <w:pStyle w:val="Compact"/>
              <w:spacing w:line="360" w:lineRule="auto"/>
            </w:pPr>
            <w:r>
              <w:t>0.05 (2e-04)</w:t>
            </w:r>
          </w:p>
        </w:tc>
      </w:tr>
      <w:tr w:rsidR="004565D7" w14:paraId="20A49D07" w14:textId="77777777" w:rsidTr="004565D7">
        <w:tc>
          <w:tcPr>
            <w:tcW w:w="1345" w:type="pct"/>
          </w:tcPr>
          <w:p w14:paraId="77363062" w14:textId="77777777" w:rsidR="00881218" w:rsidRDefault="004565D7" w:rsidP="004565D7">
            <w:pPr>
              <w:pStyle w:val="Compact"/>
              <w:spacing w:line="360" w:lineRule="auto"/>
            </w:pPr>
            <w:r>
              <w:t>planted:species</w:t>
            </w:r>
          </w:p>
        </w:tc>
        <w:tc>
          <w:tcPr>
            <w:tcW w:w="962" w:type="pct"/>
          </w:tcPr>
          <w:p w14:paraId="74EB06B3" w14:textId="77777777" w:rsidR="00881218" w:rsidRDefault="004565D7" w:rsidP="004565D7">
            <w:pPr>
              <w:pStyle w:val="Compact"/>
              <w:spacing w:line="360" w:lineRule="auto"/>
            </w:pPr>
            <w:r>
              <w:t>0.01 (0.09)</w:t>
            </w:r>
          </w:p>
        </w:tc>
        <w:tc>
          <w:tcPr>
            <w:tcW w:w="883" w:type="pct"/>
          </w:tcPr>
          <w:p w14:paraId="776CFED4" w14:textId="77777777" w:rsidR="00881218" w:rsidRDefault="004565D7" w:rsidP="004565D7">
            <w:pPr>
              <w:pStyle w:val="Compact"/>
              <w:spacing w:line="360" w:lineRule="auto"/>
            </w:pPr>
            <w:r>
              <w:t>NA</w:t>
            </w:r>
          </w:p>
        </w:tc>
        <w:tc>
          <w:tcPr>
            <w:tcW w:w="962" w:type="pct"/>
          </w:tcPr>
          <w:p w14:paraId="2B790A52" w14:textId="77777777" w:rsidR="00881218" w:rsidRDefault="004565D7" w:rsidP="004565D7">
            <w:pPr>
              <w:pStyle w:val="Compact"/>
              <w:spacing w:line="360" w:lineRule="auto"/>
            </w:pPr>
            <w:r>
              <w:t>0.01 (0.004)</w:t>
            </w:r>
          </w:p>
        </w:tc>
        <w:tc>
          <w:tcPr>
            <w:tcW w:w="848" w:type="pct"/>
          </w:tcPr>
          <w:p w14:paraId="5D8DB6A4" w14:textId="77777777" w:rsidR="00881218" w:rsidRDefault="004565D7" w:rsidP="004565D7">
            <w:pPr>
              <w:pStyle w:val="Compact"/>
              <w:spacing w:line="360" w:lineRule="auto"/>
            </w:pPr>
            <w:r>
              <w:t>NA</w:t>
            </w:r>
          </w:p>
        </w:tc>
      </w:tr>
      <w:tr w:rsidR="004565D7" w14:paraId="3BD4B9BC" w14:textId="77777777" w:rsidTr="004565D7">
        <w:tc>
          <w:tcPr>
            <w:tcW w:w="1345" w:type="pct"/>
          </w:tcPr>
          <w:p w14:paraId="6628DB26" w14:textId="77777777" w:rsidR="00881218" w:rsidRDefault="004565D7" w:rsidP="004565D7">
            <w:pPr>
              <w:pStyle w:val="Compact"/>
              <w:spacing w:line="360" w:lineRule="auto"/>
            </w:pPr>
            <w:r>
              <w:t>fertilization:planted:species</w:t>
            </w:r>
          </w:p>
        </w:tc>
        <w:tc>
          <w:tcPr>
            <w:tcW w:w="962" w:type="pct"/>
          </w:tcPr>
          <w:p w14:paraId="486C3731" w14:textId="77777777" w:rsidR="00881218" w:rsidRDefault="004565D7" w:rsidP="004565D7">
            <w:pPr>
              <w:pStyle w:val="Compact"/>
              <w:spacing w:line="360" w:lineRule="auto"/>
            </w:pPr>
            <w:r>
              <w:t>0.01 (0.16)</w:t>
            </w:r>
          </w:p>
        </w:tc>
        <w:tc>
          <w:tcPr>
            <w:tcW w:w="883" w:type="pct"/>
          </w:tcPr>
          <w:p w14:paraId="7A8E2C56" w14:textId="77777777" w:rsidR="00881218" w:rsidRDefault="004565D7" w:rsidP="004565D7">
            <w:pPr>
              <w:pStyle w:val="Compact"/>
              <w:spacing w:line="360" w:lineRule="auto"/>
            </w:pPr>
            <w:r>
              <w:t>NA</w:t>
            </w:r>
          </w:p>
        </w:tc>
        <w:tc>
          <w:tcPr>
            <w:tcW w:w="962" w:type="pct"/>
          </w:tcPr>
          <w:p w14:paraId="3B47E1C5" w14:textId="77777777" w:rsidR="00881218" w:rsidRDefault="004565D7" w:rsidP="004565D7">
            <w:pPr>
              <w:pStyle w:val="Compact"/>
              <w:spacing w:line="360" w:lineRule="auto"/>
            </w:pPr>
            <w:r>
              <w:t>0.01 (0.04)</w:t>
            </w:r>
          </w:p>
        </w:tc>
        <w:tc>
          <w:tcPr>
            <w:tcW w:w="848" w:type="pct"/>
          </w:tcPr>
          <w:p w14:paraId="4FAD063A" w14:textId="77777777" w:rsidR="00881218" w:rsidRDefault="004565D7" w:rsidP="004565D7">
            <w:pPr>
              <w:pStyle w:val="Compact"/>
              <w:spacing w:line="360" w:lineRule="auto"/>
            </w:pPr>
            <w:r>
              <w:t>NA</w:t>
            </w:r>
          </w:p>
        </w:tc>
      </w:tr>
    </w:tbl>
    <w:p w14:paraId="6AE632E4" w14:textId="77777777" w:rsidR="004565D7" w:rsidRDefault="004565D7" w:rsidP="004565D7">
      <w:pPr>
        <w:pStyle w:val="Corpsdetexte"/>
        <w:spacing w:line="360" w:lineRule="auto"/>
      </w:pPr>
      <w:r>
        <w:t>*</w:t>
      </w:r>
      <m:oMath>
        <m:sSup>
          <m:sSupPr>
            <m:ctrlPr>
              <w:rPr>
                <w:rFonts w:ascii="Cambria Math" w:hAnsi="Cambria Math"/>
              </w:rPr>
            </m:ctrlPr>
          </m:sSupPr>
          <m:e>
            <m:r>
              <w:rPr>
                <w:rFonts w:ascii="Cambria Math" w:hAnsi="Cambria Math"/>
              </w:rPr>
              <m:t>r</m:t>
            </m:r>
          </m:e>
          <m:sup>
            <m:r>
              <w:rPr>
                <w:rFonts w:ascii="Cambria Math" w:hAnsi="Cambria Math"/>
              </w:rPr>
              <m:t>2</m:t>
            </m:r>
          </m:sup>
        </m:sSup>
      </m:oMath>
      <w:r>
        <w:t xml:space="preserve"> (percentage of variance explained by the term in the model) and associated </w:t>
      </w:r>
      <w:r>
        <w:rPr>
          <w:i/>
        </w:rPr>
        <w:t>p</w:t>
      </w:r>
      <w:r>
        <w:t>-</w:t>
      </w:r>
      <w:commentRangeStart w:id="14"/>
      <w:r>
        <w:t>values</w:t>
      </w:r>
      <w:commentRangeEnd w:id="14"/>
      <w:r w:rsidR="00A4276B">
        <w:rPr>
          <w:rStyle w:val="Marquedecommentaire"/>
        </w:rPr>
        <w:commentReference w:id="14"/>
      </w:r>
      <w:r>
        <w:t>"  </w:t>
      </w:r>
      <w:r>
        <w:br/>
        <w:t> </w:t>
      </w:r>
      <w:r>
        <w:br/>
      </w:r>
      <w:r>
        <w:rPr>
          <w:i/>
        </w:rPr>
        <w:t>Canonical correspondence analyses and candidate ASVs</w:t>
      </w:r>
      <w:r>
        <w:br/>
        <w:t>Canonical correspondence analyses (CCAs) indicated how fertilized samples clustered together according to their fungal or bacterial communities (Figure 5a-h). In addition, it illustrates how three of the constrain variables (productivity measures of root fresh weight, shoots fresh weight and fruit number) responded similarly, while average fruit weight behave differentially as noted previously in Figure 2 (in fact nearly orthogonally to the other three constraints in most ordinations).</w:t>
      </w:r>
      <w:r>
        <w:br/>
        <w:t> </w:t>
      </w:r>
      <w:r>
        <w:br/>
      </w:r>
      <w:r>
        <w:rPr>
          <w:noProof/>
          <w:lang w:val="en-CA" w:eastAsia="en-CA"/>
        </w:rPr>
        <w:lastRenderedPageBreak/>
        <w:drawing>
          <wp:inline distT="0" distB="0" distL="0" distR="0" wp14:anchorId="30B02422" wp14:editId="70670B83">
            <wp:extent cx="5030470" cy="8001000"/>
            <wp:effectExtent l="0" t="0" r="0" b="0"/>
            <wp:docPr id="6" name="Picture" descr="Figure 5"/>
            <wp:cNvGraphicFramePr/>
            <a:graphic xmlns:a="http://schemas.openxmlformats.org/drawingml/2006/main">
              <a:graphicData uri="http://schemas.openxmlformats.org/drawingml/2006/picture">
                <pic:pic xmlns:pic="http://schemas.openxmlformats.org/drawingml/2006/picture">
                  <pic:nvPicPr>
                    <pic:cNvPr id="0" name="Picture" descr="../figures/Figure6_rda.pdf"/>
                    <pic:cNvPicPr>
                      <a:picLocks noChangeAspect="1" noChangeArrowheads="1"/>
                    </pic:cNvPicPr>
                  </pic:nvPicPr>
                  <pic:blipFill>
                    <a:blip r:embed="rId16"/>
                    <a:stretch>
                      <a:fillRect/>
                    </a:stretch>
                  </pic:blipFill>
                  <pic:spPr bwMode="auto">
                    <a:xfrm>
                      <a:off x="0" y="0"/>
                      <a:ext cx="5030812" cy="8001545"/>
                    </a:xfrm>
                    <a:prstGeom prst="rect">
                      <a:avLst/>
                    </a:prstGeom>
                    <a:noFill/>
                    <a:ln w="9525">
                      <a:noFill/>
                      <a:headEnd/>
                      <a:tailEnd/>
                    </a:ln>
                  </pic:spPr>
                </pic:pic>
              </a:graphicData>
            </a:graphic>
          </wp:inline>
        </w:drawing>
      </w:r>
      <w:r>
        <w:br/>
      </w:r>
      <w:commentRangeStart w:id="15"/>
      <w:r>
        <w:rPr>
          <w:b/>
        </w:rPr>
        <w:lastRenderedPageBreak/>
        <w:t xml:space="preserve">Figure 5: </w:t>
      </w:r>
      <w:commentRangeEnd w:id="15"/>
      <w:r w:rsidR="00156FE9">
        <w:rPr>
          <w:rStyle w:val="Marquedecommentaire"/>
        </w:rPr>
        <w:commentReference w:id="15"/>
      </w:r>
      <w:r>
        <w:rPr>
          <w:b/>
        </w:rPr>
        <w:t>Canonical correspondence analyses for tomato (A-D) and peppers (E-H) for soil-fungi, root-fungi, soil-bacteria and root-bacteria. Samples were labeled and colored in gray (unfertilized) or dark yellow (fertilized). Red crosses represent individual ASVs, while red points represent the ten ASVs most closely associated with the three productivity measures of root fresh weight, shoots fresh weight and fruit number. Blue arrows are the four productivity measures used as constraints in the ordinations.</w:t>
      </w:r>
      <w:r>
        <w:t xml:space="preserve">  </w:t>
      </w:r>
      <w:r>
        <w:br/>
        <w:t> </w:t>
      </w:r>
    </w:p>
    <w:p w14:paraId="1C3B4D9D" w14:textId="77777777" w:rsidR="004565D7" w:rsidRDefault="004565D7" w:rsidP="004565D7">
      <w:pPr>
        <w:pStyle w:val="Corpsdetexte"/>
        <w:spacing w:line="360" w:lineRule="auto"/>
      </w:pPr>
      <w:r>
        <w:br/>
        <w:t xml:space="preserve">Next, we identified, for each ordination, the ten ASVs most closely related to the three constraints of root fresh weight, shoots fresh weight and fruit number. These ASVs were considered as putative candidate sequences most positively impacted (increase presence of the ASV) by fertilization. We further analyzed the corresponding sequences for these eighty candidate ASVs (ten candidates * eight ordinations) in two separate alignments (one for fungi and one for bacterial ASVs) and their accompanying phylogenetic trees. In fungi, we identified one cluster of ASVs taxonomically assigned to </w:t>
      </w:r>
      <w:r>
        <w:rPr>
          <w:i/>
        </w:rPr>
        <w:t>Mortierella</w:t>
      </w:r>
      <w:r>
        <w:t xml:space="preserve"> (soil saprotrophs in the phylum Zygomycota) positively associated to productivity in both tomato and pepper roots (Figure 6a). In addition, we identified a cluster of four different fungal ASVs in tomato soil (ASV132, ASV153) and pepper-root (ASV19 &amp; AV17) closely related phylogenetically. Given that no taxonomy was assigned to these sequences through the </w:t>
      </w:r>
      <w:r>
        <w:rPr>
          <w:rStyle w:val="VerbatimChar"/>
        </w:rPr>
        <w:t>dada2</w:t>
      </w:r>
      <w:r>
        <w:t xml:space="preserve"> RDP bootstrap approach, we used a BLASTn (Altschul et al., 1997) approach (against NCBI nr) to identify the most closely related sequences. We identified this cluster of ASVs as </w:t>
      </w:r>
      <w:r>
        <w:rPr>
          <w:i/>
        </w:rPr>
        <w:t>Rhogostoma schuessleri (BLASTn, e-value=4e-76)</w:t>
      </w:r>
      <w:r>
        <w:t xml:space="preserve">, a protist in the phylum Cercozoa, which is known to be present in the rhizo and phyllo-sphere (Dumack et al., 2017). A number of putative plant pathogenic fungi were also identified such as </w:t>
      </w:r>
      <w:r>
        <w:rPr>
          <w:i/>
        </w:rPr>
        <w:t>Fusarium sp.</w:t>
      </w:r>
      <w:r>
        <w:t xml:space="preserve">, </w:t>
      </w:r>
      <w:r>
        <w:rPr>
          <w:i/>
        </w:rPr>
        <w:t>Microdochium colombiense</w:t>
      </w:r>
      <w:r>
        <w:t xml:space="preserve"> or </w:t>
      </w:r>
      <w:r>
        <w:rPr>
          <w:i/>
        </w:rPr>
        <w:t>Setophoma terrestris</w:t>
      </w:r>
      <w:r>
        <w:t>.  </w:t>
      </w:r>
    </w:p>
    <w:p w14:paraId="2A1D5262" w14:textId="77777777" w:rsidR="00881218" w:rsidRDefault="004565D7" w:rsidP="004565D7">
      <w:pPr>
        <w:pStyle w:val="Corpsdetexte"/>
        <w:spacing w:line="360" w:lineRule="auto"/>
      </w:pPr>
      <w:r>
        <w:br/>
      </w:r>
      <w:commentRangeStart w:id="16"/>
      <w:r>
        <w:t xml:space="preserve">In bacteria-roots, we identified a large number of different ASVs most positively </w:t>
      </w:r>
      <w:r>
        <w:lastRenderedPageBreak/>
        <w:t>impacted (increase presence of the ASV) by fertilization (Figure 6b).  </w:t>
      </w:r>
      <w:commentRangeEnd w:id="16"/>
      <w:r w:rsidR="00566E09">
        <w:rPr>
          <w:rStyle w:val="Marquedecommentaire"/>
        </w:rPr>
        <w:commentReference w:id="16"/>
      </w:r>
      <w:r>
        <w:br/>
        <w:t> </w:t>
      </w:r>
      <w:r>
        <w:br/>
      </w:r>
      <w:r>
        <w:rPr>
          <w:noProof/>
          <w:lang w:val="en-CA" w:eastAsia="en-CA"/>
        </w:rPr>
        <w:drawing>
          <wp:inline distT="0" distB="0" distL="0" distR="0" wp14:anchorId="3C31854B" wp14:editId="52D36CE1">
            <wp:extent cx="5945212" cy="5180428"/>
            <wp:effectExtent l="0" t="0" r="0" b="0"/>
            <wp:docPr id="7" name="Picture" descr="Figure 6"/>
            <wp:cNvGraphicFramePr/>
            <a:graphic xmlns:a="http://schemas.openxmlformats.org/drawingml/2006/main">
              <a:graphicData uri="http://schemas.openxmlformats.org/drawingml/2006/picture">
                <pic:pic xmlns:pic="http://schemas.openxmlformats.org/drawingml/2006/picture">
                  <pic:nvPicPr>
                    <pic:cNvPr id="0" name="Picture" descr="../figures/Figure7_candidateASVs.pdf"/>
                    <pic:cNvPicPr>
                      <a:picLocks noChangeAspect="1" noChangeArrowheads="1"/>
                    </pic:cNvPicPr>
                  </pic:nvPicPr>
                  <pic:blipFill>
                    <a:blip r:embed="rId17"/>
                    <a:stretch>
                      <a:fillRect/>
                    </a:stretch>
                  </pic:blipFill>
                  <pic:spPr bwMode="auto">
                    <a:xfrm>
                      <a:off x="0" y="0"/>
                      <a:ext cx="5945212" cy="5180428"/>
                    </a:xfrm>
                    <a:prstGeom prst="rect">
                      <a:avLst/>
                    </a:prstGeom>
                    <a:noFill/>
                    <a:ln w="9525">
                      <a:noFill/>
                      <a:headEnd/>
                      <a:tailEnd/>
                    </a:ln>
                  </pic:spPr>
                </pic:pic>
              </a:graphicData>
            </a:graphic>
          </wp:inline>
        </w:drawing>
      </w:r>
      <w:r>
        <w:br/>
      </w:r>
      <w:r>
        <w:rPr>
          <w:b/>
        </w:rPr>
        <w:t>Figure 6: Neighbor-Joining trees of candidates ASVs (A:fungi, B:roots) positively associated with productivity measures. The most accurate taxonomy assigned according to the RDP bayesian classifier (form Phylum to species) was added as tip labels.</w:t>
      </w:r>
      <w:r>
        <w:t xml:space="preserve">  </w:t>
      </w:r>
      <w:r>
        <w:br/>
        <w:t> </w:t>
      </w:r>
    </w:p>
    <w:p w14:paraId="41EE44FB" w14:textId="77777777" w:rsidR="00881218" w:rsidRDefault="004565D7" w:rsidP="004565D7">
      <w:pPr>
        <w:pStyle w:val="Titre1"/>
        <w:spacing w:line="360" w:lineRule="auto"/>
      </w:pPr>
      <w:bookmarkStart w:id="17" w:name="discussion"/>
      <w:bookmarkEnd w:id="17"/>
      <w:r>
        <w:lastRenderedPageBreak/>
        <w:t>DISCUSSION</w:t>
      </w:r>
    </w:p>
    <w:p w14:paraId="6CD920AE" w14:textId="0AA6336A" w:rsidR="00881218" w:rsidRDefault="004565D7" w:rsidP="004565D7">
      <w:pPr>
        <w:pStyle w:val="FirstParagraph"/>
        <w:spacing w:line="360" w:lineRule="auto"/>
      </w:pPr>
      <w:r>
        <w:t xml:space="preserve">In the current study, we investigated the effects of </w:t>
      </w:r>
      <w:r>
        <w:rPr>
          <w:i/>
        </w:rPr>
        <w:t>Ascophyllum nodosum</w:t>
      </w:r>
      <w:r>
        <w:t xml:space="preserve"> extracts (ANE) on root, shoot and fruit biomass in addition to identifying bacterial and fungal communities in tomato and pepper. Overall measures of root, shoot and fruit productivity increased in both plant species following the addition of ANE. As such, our results corrobate previous studies documenting the impact of ANE on productivity in strawberries (Alam et al., 2013) and carrots (Alam et al., 2014).</w:t>
      </w:r>
      <w:r>
        <w:br/>
        <w:t> </w:t>
      </w:r>
      <w:r>
        <w:br/>
        <w:t xml:space="preserve">In the tomato experimental set up, the effect of fertilization was especially high, likely due to the fact that plants were also fertilized with hen manure (5-3-2, 18g per tray / 2 weeks) in addition to ANE (see Figure 2). This was not the case for the pepper plants and the increase in productivity was solely due to the addition of ANE. </w:t>
      </w:r>
      <w:commentRangeStart w:id="18"/>
      <w:r>
        <w:t>The commercial extract (Stella Maris®, Acadian Seaplants Ltd) used contained about 1% nitrogen, 0.5% phosphorus, 15% potassium, 0.4% calcium, 0.4% magnesium, 155 ppm iron, 121 ppm manganese, 5 ppm copper, 91 ppm zinc, and 124 ppm boron</w:t>
      </w:r>
      <w:commentRangeEnd w:id="18"/>
      <w:r w:rsidR="00566E09">
        <w:rPr>
          <w:rStyle w:val="Marquedecommentaire"/>
        </w:rPr>
        <w:commentReference w:id="18"/>
      </w:r>
      <w:r>
        <w:t xml:space="preserve">. In the current experimental setup, ANE was diluted to 3.5 g / L prior to application (250ml per tray / 2 weeks). In fact, in the tomato plants the amounts of Nitrogen and Phosphorus supplied via the application of ANE were </w:t>
      </w:r>
      <w:commentRangeStart w:id="19"/>
      <w:r>
        <w:t>~100</w:t>
      </w:r>
      <w:ins w:id="20" w:author="Jacynthe Masse" w:date="2018-12-04T14:42:00Z">
        <w:r w:rsidR="00916767">
          <w:t xml:space="preserve"> times?</w:t>
        </w:r>
      </w:ins>
      <w:r>
        <w:t xml:space="preserve"> less than from the hen manure itself</w:t>
      </w:r>
      <w:commentRangeEnd w:id="19"/>
      <w:r w:rsidR="00916767">
        <w:rPr>
          <w:rStyle w:val="Marquedecommentaire"/>
        </w:rPr>
        <w:commentReference w:id="19"/>
      </w:r>
      <w:r>
        <w:t>. As such, these nutrients were given at very low concentrations relative to the crop requirements</w:t>
      </w:r>
      <w:ins w:id="21" w:author="Jacynthe Masse" w:date="2018-12-04T14:43:00Z">
        <w:r w:rsidR="00916767">
          <w:t xml:space="preserve"> (which are?)</w:t>
        </w:r>
      </w:ins>
      <w:r>
        <w:t xml:space="preserve"> and are not expected to significantly impact growth relative to a regular agricultural fertility program (Alam et al., 2013). Instead, bioactive compounds such as betaines, polyamines, cytokinins, auxins, oligosaccharides, amino acids and vitamins </w:t>
      </w:r>
      <w:ins w:id="22" w:author="Jacynthe Masse" w:date="2018-12-04T14:43:00Z">
        <w:r w:rsidR="00916767">
          <w:t>present in the Stella Maris ?</w:t>
        </w:r>
      </w:ins>
      <w:r>
        <w:t>have been found to have overall beneficial productivity effects on plant growth (Khan et al., 2009; Craigie, 2010, 2011; Battacharyya et al., 2015)</w:t>
      </w:r>
      <w:r>
        <w:br/>
        <w:t> </w:t>
      </w:r>
      <w:r>
        <w:br/>
      </w:r>
      <w:del w:id="23" w:author="Jacynthe Masse" w:date="2018-12-04T14:43:00Z">
        <w:r w:rsidDel="00916767">
          <w:delText>Here, one</w:delText>
        </w:r>
      </w:del>
      <w:ins w:id="24" w:author="Jacynthe Masse" w:date="2018-12-04T14:43:00Z">
        <w:r w:rsidR="00916767">
          <w:t>One</w:t>
        </w:r>
      </w:ins>
      <w:r>
        <w:t xml:space="preserve"> of primary goal of the study was to document how bacterial and fungal communities responded to the addition of ANE. We used a metabarcoding high throughput sequencing approach targeting DNA regions specific to all fungi (ITS) and bacteria (16S). Then, we identified bacterial and fungal taxa present in the </w:t>
      </w:r>
      <w:r>
        <w:lastRenderedPageBreak/>
        <w:t xml:space="preserve">samples using a relatively novel bioinformatics approach developed by Callahan et al. (2016). The approach, based on the widely used programming language </w:t>
      </w:r>
      <w:r>
        <w:rPr>
          <w:rStyle w:val="VerbatimChar"/>
        </w:rPr>
        <w:t>R</w:t>
      </w:r>
      <w:r>
        <w:t xml:space="preserve"> (Team, 2018), identifies unique, non-clustered sequences (ASVs) that are then comparable among studies. In addition, the current analytical pipeline uses a bayesian classifier for taxonomy rather than the widely used BLAST approach, thus providing more conservative, but more accurate taxonomic identifications (Wang et al., 2007).</w:t>
      </w:r>
      <w:r>
        <w:br/>
        <w:t> </w:t>
      </w:r>
      <w:r>
        <w:br/>
        <w:t>In the current experimental set up, most ASVs identified were rare and unique to one or a few sample. In fact, ~90% of all ASVs were discarded given that they were found in very few samples and were thus not representative of a particular experimental treatment. Nevertheless, these ‘rare’ ASVs comprised a small minority of all sequencing reads (~5% of all sequences), a pattern reminiscent of the early species abundance models showing that in most ecological communities, few species are exceptionally abundant whereas most are rare (Fisher, Corbet &amp; Williams, 1943).</w:t>
      </w:r>
      <w:r>
        <w:br/>
        <w:t> </w:t>
      </w:r>
      <w:r>
        <w:br/>
        <w:t>The total number of ASVs per site (</w:t>
      </w:r>
      <m:oMath>
        <m:r>
          <w:rPr>
            <w:rFonts w:ascii="Cambria Math" w:hAnsi="Cambria Math"/>
          </w:rPr>
          <m:t>a</m:t>
        </m:r>
      </m:oMath>
      <w:r>
        <w:t>-diversity) for bacteria and fungi significantly differed with respect to the fertilization treatment in root and soil (only for bacteria) samples, but these effects were small (Figure 5). Nectriaceae, a family of fungi in the order Hypocreales and often encountered as saprophytes on decaying organic matter comprised most of the diversity both in the soil and plant roots (between 25-70% of the total number of sequencing reads, Figure 4a). With respect to soil bacteria, communities were much more diverse and comprised many different families (Figure 4b). Surprisingly, most sequencing reads in the root-bacteria communities likely originate from the plants themselves (identified as chloroplastic or mitochondrial in origin in Figure 4b), despite the fact that the DNA primers pair used should have primarily targeted the bacterial V3-V4 region of the 16S ribosomal gene.</w:t>
      </w:r>
      <w:r>
        <w:br/>
        <w:t> </w:t>
      </w:r>
      <w:r>
        <w:br/>
        <w:t>Species composition among sites (</w:t>
      </w:r>
      <m:oMath>
        <m:r>
          <w:rPr>
            <w:rFonts w:ascii="Cambria Math" w:hAnsi="Cambria Math"/>
          </w:rPr>
          <m:t>b</m:t>
        </m:r>
      </m:oMath>
      <w:r>
        <w:t xml:space="preserve">-diversity) differed according to the fertilization treatment in all four communities (fungal-root, fungal-soil, bacterial-root and </w:t>
      </w:r>
      <w:r>
        <w:lastRenderedPageBreak/>
        <w:t>bacterial-soil). This fertilization effect was small (2-7% of variance explained in the models, Table 3)</w:t>
      </w:r>
      <w:commentRangeStart w:id="25"/>
      <w:r>
        <w:t>, but significant implying that the adddition of ANE (pepper) or ANE and hen manure (tomato) has a small impact on microbial communities. In fact, most of the variance in soil communities was explained by the planting effect, showing how plants can alter their microbiome. In root communities, the communities were strongly dependent of the actually species that was planted (tomato/pepper).</w:t>
      </w:r>
      <w:commentRangeEnd w:id="25"/>
      <w:r w:rsidR="00916767">
        <w:rPr>
          <w:rStyle w:val="Marquedecommentaire"/>
        </w:rPr>
        <w:commentReference w:id="25"/>
      </w:r>
      <w:r>
        <w:br/>
        <w:t> </w:t>
      </w:r>
      <w:r>
        <w:br/>
        <w:t>(</w:t>
      </w:r>
      <w:r>
        <w:rPr>
          <w:b/>
        </w:rPr>
        <w:t>This paragraph still needs work</w:t>
      </w:r>
      <w:r>
        <w:t>) We also aimed to identify specific candidate taxa positively associated with increased plant productivity following the addition of ANE.</w:t>
      </w:r>
      <w:del w:id="26" w:author="Jacynthe Masse" w:date="2018-12-04T14:46:00Z">
        <w:r w:rsidDel="00916767">
          <w:delText xml:space="preserve"> Here, we discuss some of the candidates</w:delText>
        </w:r>
      </w:del>
      <w:r>
        <w:t xml:space="preserve">. In fungi, we identified one cluster of ASVs taxonomically assigned to </w:t>
      </w:r>
      <w:r>
        <w:rPr>
          <w:i/>
        </w:rPr>
        <w:t>Mortierella</w:t>
      </w:r>
      <w:r>
        <w:t xml:space="preserve"> (soil saprotrophs in the phylum Zygomycota) positively associated to productivity in both tomato and pepper roots. </w:t>
      </w:r>
      <w:commentRangeStart w:id="27"/>
      <w:r>
        <w:t>In</w:t>
      </w:r>
      <w:commentRangeEnd w:id="27"/>
      <w:r w:rsidR="005E531A">
        <w:rPr>
          <w:rStyle w:val="Marquedecommentaire"/>
        </w:rPr>
        <w:commentReference w:id="27"/>
      </w:r>
      <w:r>
        <w:t xml:space="preserve"> addition, we identified several fungal ASVs in tomato soil and pepper-root linked to productivity. These were assigned to </w:t>
      </w:r>
      <w:r>
        <w:rPr>
          <w:i/>
        </w:rPr>
        <w:t>Rhogostoma schuessleri (BLASTn, e-value=4e-76)</w:t>
      </w:r>
      <w:r>
        <w:t xml:space="preserve">, a protist in the phylum Cercozoa, which is known to be present in the rhizo and phyllo-sphere (Dumack et al., 2017). Surprinsingly, a number of putative </w:t>
      </w:r>
      <w:commentRangeStart w:id="28"/>
      <w:r>
        <w:t xml:space="preserve">plant pathogenic fungi were also identified such as </w:t>
      </w:r>
      <w:r>
        <w:rPr>
          <w:i/>
        </w:rPr>
        <w:t>Fusarium sp.</w:t>
      </w:r>
      <w:r>
        <w:t xml:space="preserve">, </w:t>
      </w:r>
      <w:r>
        <w:rPr>
          <w:i/>
        </w:rPr>
        <w:t>Microdochium colombiense</w:t>
      </w:r>
      <w:r>
        <w:t xml:space="preserve"> or </w:t>
      </w:r>
      <w:r>
        <w:rPr>
          <w:i/>
        </w:rPr>
        <w:t>Setophoma terrestris</w:t>
      </w:r>
      <w:commentRangeEnd w:id="28"/>
      <w:r w:rsidR="00357B81">
        <w:rPr>
          <w:rStyle w:val="Marquedecommentaire"/>
        </w:rPr>
        <w:commentReference w:id="28"/>
      </w:r>
      <w:r>
        <w:t xml:space="preserve">. In bacteria roots samples, a diverse number of ASVs were positively impacted by fertilization (Figure </w:t>
      </w:r>
      <w:commentRangeStart w:id="29"/>
      <w:r>
        <w:t>6</w:t>
      </w:r>
      <w:commentRangeEnd w:id="29"/>
      <w:r w:rsidR="00357B81">
        <w:rPr>
          <w:rStyle w:val="Marquedecommentaire"/>
        </w:rPr>
        <w:commentReference w:id="29"/>
      </w:r>
      <w:r>
        <w:t>).</w:t>
      </w:r>
      <w:ins w:id="30" w:author="Jacynthe Masse" w:date="2018-12-04T14:47:00Z">
        <w:r w:rsidR="00357B81">
          <w:t xml:space="preserve"> </w:t>
        </w:r>
      </w:ins>
      <w:r>
        <w:br/>
        <w:t> </w:t>
      </w:r>
      <w:r>
        <w:br/>
        <w:t>(</w:t>
      </w:r>
      <w:r>
        <w:rPr>
          <w:b/>
        </w:rPr>
        <w:t>conclusion still needs work too</w:t>
      </w:r>
      <w:r>
        <w:t xml:space="preserve">) It is now well established that seaweed extracts have a positive effect on agricultural plant productivity. Concurrently, DNA barcoding now permit a more comprehensive understanding of the diversity and ecology of microbial organisms and how they interact. In fact, plants and microbes should likely be redefined as </w:t>
      </w:r>
      <w:r>
        <w:rPr>
          <w:i/>
        </w:rPr>
        <w:t>holobionts</w:t>
      </w:r>
      <w:r>
        <w:t xml:space="preserve">, an assemblage of different species that form an ecological unit (Margulis &amp; Fester, 1991). </w:t>
      </w:r>
      <w:commentRangeStart w:id="31"/>
      <w:ins w:id="32" w:author="Jacynthe Masse" w:date="2018-12-04T14:58:00Z">
        <w:r w:rsidR="007370ED">
          <w:t xml:space="preserve">In this study, </w:t>
        </w:r>
      </w:ins>
      <w:ins w:id="33" w:author="Jacynthe Masse" w:date="2018-12-04T14:55:00Z">
        <w:r w:rsidR="007370ED">
          <w:t>w</w:t>
        </w:r>
        <w:r w:rsidR="005E531A">
          <w:t xml:space="preserve">e </w:t>
        </w:r>
      </w:ins>
      <w:commentRangeEnd w:id="31"/>
      <w:ins w:id="34" w:author="Jacynthe Masse" w:date="2018-12-04T15:05:00Z">
        <w:r w:rsidR="00640205">
          <w:rPr>
            <w:rStyle w:val="Marquedecommentaire"/>
          </w:rPr>
          <w:commentReference w:id="31"/>
        </w:r>
      </w:ins>
      <w:ins w:id="36" w:author="Jacynthe Masse" w:date="2018-12-04T14:55:00Z">
        <w:r w:rsidR="005E531A">
          <w:t>showed that Stella Maris did increased the productivity of pepper and tomatoes</w:t>
        </w:r>
      </w:ins>
      <w:ins w:id="37" w:author="Jacynthe Masse" w:date="2018-12-04T15:01:00Z">
        <w:r w:rsidR="0025146E">
          <w:t xml:space="preserve"> plants</w:t>
        </w:r>
      </w:ins>
      <w:ins w:id="38" w:author="Jacynthe Masse" w:date="2018-12-04T14:55:00Z">
        <w:r w:rsidR="005E531A">
          <w:t xml:space="preserve">. </w:t>
        </w:r>
      </w:ins>
      <w:ins w:id="39" w:author="Jacynthe Masse" w:date="2018-12-04T14:56:00Z">
        <w:r w:rsidR="005E531A">
          <w:t>It also increased</w:t>
        </w:r>
      </w:ins>
      <w:ins w:id="40" w:author="Jacynthe Masse" w:date="2018-12-04T14:59:00Z">
        <w:r w:rsidR="007370ED">
          <w:t>, by a small, but significant margin,</w:t>
        </w:r>
      </w:ins>
      <w:ins w:id="41" w:author="Jacynthe Masse" w:date="2018-12-04T14:56:00Z">
        <w:r w:rsidR="005E531A">
          <w:t xml:space="preserve"> the fungal and bacterial</w:t>
        </w:r>
      </w:ins>
      <w:ins w:id="42" w:author="Jacynthe Masse" w:date="2018-12-04T14:59:00Z">
        <w:r w:rsidR="007370ED">
          <w:t xml:space="preserve"> </w:t>
        </w:r>
        <w:r w:rsidR="0025146E">
          <w:t>(only in the rhizosphere</w:t>
        </w:r>
        <w:r w:rsidR="007370ED">
          <w:t>)</w:t>
        </w:r>
      </w:ins>
      <w:ins w:id="43" w:author="Jacynthe Masse" w:date="2018-12-04T14:56:00Z">
        <w:r w:rsidR="005E531A">
          <w:t xml:space="preserve"> biodiversity and changed the microbial community structure</w:t>
        </w:r>
        <w:r w:rsidR="0025146E">
          <w:t xml:space="preserve"> </w:t>
        </w:r>
        <w:r w:rsidR="005E531A">
          <w:t xml:space="preserve">in the roots and in the rhizosphere of the plants. </w:t>
        </w:r>
      </w:ins>
      <w:ins w:id="44" w:author="Jacynthe Masse" w:date="2018-12-04T14:57:00Z">
        <w:r w:rsidR="005E531A">
          <w:t>Finally</w:t>
        </w:r>
      </w:ins>
      <w:ins w:id="45" w:author="Jacynthe Masse" w:date="2018-12-04T15:02:00Z">
        <w:r w:rsidR="0025146E">
          <w:t>,</w:t>
        </w:r>
      </w:ins>
      <w:ins w:id="46" w:author="Jacynthe Masse" w:date="2018-12-04T14:57:00Z">
        <w:r w:rsidR="005E531A">
          <w:t xml:space="preserve"> we identified bacterial and fungal </w:t>
        </w:r>
        <w:r w:rsidR="005E531A">
          <w:lastRenderedPageBreak/>
          <w:t>taxa</w:t>
        </w:r>
        <w:r w:rsidR="007370ED">
          <w:t xml:space="preserve">, especially saprotroph, </w:t>
        </w:r>
        <w:r w:rsidR="005E531A">
          <w:t xml:space="preserve">that were </w:t>
        </w:r>
      </w:ins>
      <w:ins w:id="47" w:author="Jacynthe Masse" w:date="2018-12-04T15:01:00Z">
        <w:r w:rsidR="0025146E">
          <w:t>positivity</w:t>
        </w:r>
      </w:ins>
      <w:ins w:id="48" w:author="Jacynthe Masse" w:date="2018-12-04T14:57:00Z">
        <w:r w:rsidR="007370ED">
          <w:t xml:space="preserve"> associated with </w:t>
        </w:r>
      </w:ins>
      <w:ins w:id="49" w:author="Jacynthe Masse" w:date="2018-12-04T15:01:00Z">
        <w:r w:rsidR="0025146E">
          <w:t>plant</w:t>
        </w:r>
      </w:ins>
      <w:ins w:id="50" w:author="Jacynthe Masse" w:date="2018-12-04T14:57:00Z">
        <w:r w:rsidR="007370ED">
          <w:t xml:space="preserve"> productivity. </w:t>
        </w:r>
      </w:ins>
      <w:r>
        <w:t>Further studies, for example using inoculum of microbial species linked to the presence of liquid seaweed extract, may help to identify a causative link between extracts, microbes and productivity.</w:t>
      </w:r>
      <w:r>
        <w:br/>
        <w:t> </w:t>
      </w:r>
      <w:r>
        <w:br/>
        <w:t> </w:t>
      </w:r>
    </w:p>
    <w:p w14:paraId="60C7A8B2" w14:textId="77777777" w:rsidR="00881218" w:rsidRDefault="004565D7" w:rsidP="004565D7">
      <w:pPr>
        <w:pStyle w:val="Titre1"/>
        <w:spacing w:line="360" w:lineRule="auto"/>
      </w:pPr>
      <w:bookmarkStart w:id="51" w:name="acknowledgments"/>
      <w:bookmarkEnd w:id="51"/>
      <w:r>
        <w:t>ACKNOWLEDGMENTS</w:t>
      </w:r>
    </w:p>
    <w:p w14:paraId="669FADAC" w14:textId="77777777" w:rsidR="00881218" w:rsidRDefault="004565D7" w:rsidP="004565D7">
      <w:pPr>
        <w:pStyle w:val="FirstParagraph"/>
        <w:spacing w:line="360" w:lineRule="auto"/>
      </w:pPr>
      <w:r>
        <w:t xml:space="preserve">We thank Mengxuan Kong for technical assistance in setting up the greenhouse experiment and measuring productivity; Mulan Dai for performing preliminary microbiome analysis and Simon Morvan for discussion about bioinformatics analyses and seaweed extracts. Research funding was provided by the Quebec Centre for Biodiversity Science (FRQNT) to SR, and NSERC to MH. In-kind contributions were provided by Acadian Seaplants Ltd. </w:t>
      </w:r>
    </w:p>
    <w:p w14:paraId="16D686BD" w14:textId="77777777" w:rsidR="00881218" w:rsidRDefault="004565D7" w:rsidP="004565D7">
      <w:pPr>
        <w:pStyle w:val="Titre1"/>
        <w:spacing w:line="360" w:lineRule="auto"/>
      </w:pPr>
      <w:bookmarkStart w:id="52" w:name="references"/>
      <w:bookmarkEnd w:id="52"/>
      <w:r>
        <w:t>REFERENCES</w:t>
      </w:r>
    </w:p>
    <w:p w14:paraId="3EFBBFAD" w14:textId="77777777" w:rsidR="00881218" w:rsidRDefault="004565D7" w:rsidP="004565D7">
      <w:pPr>
        <w:pStyle w:val="Bibliographie"/>
        <w:spacing w:line="360" w:lineRule="auto"/>
      </w:pPr>
      <w:r>
        <w:t xml:space="preserve">Alam MZ., Braun G., Norrie J., Hodges DM. 2013. Effect of ascophyllum extract application on plant growth, fruit yield and soil microbial communities of strawberry. </w:t>
      </w:r>
      <w:r>
        <w:rPr>
          <w:i/>
        </w:rPr>
        <w:t>Canadian Journal of Plant Science</w:t>
      </w:r>
      <w:r>
        <w:t xml:space="preserve"> 93:23–36.</w:t>
      </w:r>
    </w:p>
    <w:p w14:paraId="5AF52078" w14:textId="77777777" w:rsidR="00881218" w:rsidRDefault="004565D7" w:rsidP="004565D7">
      <w:pPr>
        <w:pStyle w:val="Bibliographie"/>
        <w:spacing w:line="360" w:lineRule="auto"/>
      </w:pPr>
      <w:r>
        <w:t xml:space="preserve">Alam MZ., Braun G., Norrie J., Hodges DM. 2014. Ascophyllum extract application can promote plant growth and root yield in carrot associated with increased root-zone soil microbial activity. </w:t>
      </w:r>
      <w:r>
        <w:rPr>
          <w:i/>
        </w:rPr>
        <w:t>Canadian Journal of Plant Science</w:t>
      </w:r>
      <w:r>
        <w:t xml:space="preserve"> 94:337–348. DOI: </w:t>
      </w:r>
      <w:hyperlink r:id="rId18">
        <w:r>
          <w:rPr>
            <w:rStyle w:val="Lienhypertexte"/>
          </w:rPr>
          <w:t>10.4141/cjps2013-135</w:t>
        </w:r>
      </w:hyperlink>
      <w:r>
        <w:t>.</w:t>
      </w:r>
    </w:p>
    <w:p w14:paraId="08EB8685" w14:textId="77777777" w:rsidR="00881218" w:rsidRDefault="004565D7" w:rsidP="004565D7">
      <w:pPr>
        <w:pStyle w:val="Bibliographie"/>
        <w:spacing w:line="360" w:lineRule="auto"/>
      </w:pPr>
      <w:r>
        <w:t xml:space="preserve">Allen V., Pond K., Saker K., Fontenot J., Bagley C., Ivy R., Evans R., Schmidt R., Fike J., Zhang X., others. 2001. Tasco: Influence of a brown seaweed on antioxidants in forages and livestock—A review 1. </w:t>
      </w:r>
      <w:r>
        <w:rPr>
          <w:i/>
        </w:rPr>
        <w:t>Journal of Animal Science</w:t>
      </w:r>
      <w:r>
        <w:t xml:space="preserve"> 79:E21–E31.</w:t>
      </w:r>
    </w:p>
    <w:p w14:paraId="4E945782" w14:textId="77777777" w:rsidR="00881218" w:rsidRDefault="004565D7" w:rsidP="004565D7">
      <w:pPr>
        <w:pStyle w:val="Bibliographie"/>
        <w:spacing w:line="360" w:lineRule="auto"/>
      </w:pPr>
      <w:r>
        <w:lastRenderedPageBreak/>
        <w:t xml:space="preserve">Altschul SF., Madden TL., Schäffer AA., Zhang J., Zhang Z., Miller W., Lipman DJ. 1997. Gapped blast and psi-blast: A new generation of protein database search programs. </w:t>
      </w:r>
      <w:r>
        <w:rPr>
          <w:i/>
        </w:rPr>
        <w:t>Nucleic acids research</w:t>
      </w:r>
      <w:r>
        <w:t xml:space="preserve"> 25:3389–3402.</w:t>
      </w:r>
    </w:p>
    <w:p w14:paraId="2BEE0319" w14:textId="77777777" w:rsidR="00881218" w:rsidRDefault="004565D7" w:rsidP="004565D7">
      <w:pPr>
        <w:pStyle w:val="Bibliographie"/>
        <w:spacing w:line="360" w:lineRule="auto"/>
      </w:pPr>
      <w:r>
        <w:t xml:space="preserve">Anderson MJ. 2001. A new method for non-parametric multivariate analysis of variance. </w:t>
      </w:r>
      <w:r>
        <w:rPr>
          <w:i/>
        </w:rPr>
        <w:t>Austral ecology</w:t>
      </w:r>
      <w:r>
        <w:t xml:space="preserve"> 26:32–46.</w:t>
      </w:r>
    </w:p>
    <w:p w14:paraId="64F9ACFF" w14:textId="77777777" w:rsidR="00881218" w:rsidRDefault="004565D7" w:rsidP="004565D7">
      <w:pPr>
        <w:pStyle w:val="Bibliographie"/>
        <w:spacing w:line="360" w:lineRule="auto"/>
      </w:pPr>
      <w:r>
        <w:t xml:space="preserve">Anderson MJ., Legendre P. 1999. An empirical comparison of permutation methods for tests of partial regression coefficients in a linear model. </w:t>
      </w:r>
      <w:r>
        <w:rPr>
          <w:i/>
        </w:rPr>
        <w:t>Journal of statistical computation and simulation</w:t>
      </w:r>
      <w:r>
        <w:t xml:space="preserve"> 62:271–303.</w:t>
      </w:r>
    </w:p>
    <w:p w14:paraId="596EA773" w14:textId="77777777" w:rsidR="00881218" w:rsidRDefault="004565D7" w:rsidP="004565D7">
      <w:pPr>
        <w:pStyle w:val="Bibliographie"/>
        <w:spacing w:line="360" w:lineRule="auto"/>
      </w:pPr>
      <w:r>
        <w:t xml:space="preserve">Ayad J. 1998. The effect of seaweed extract (ascophyllum nodosum) on antioxidant activities and drought tolerance of tall fescue (festuca arundinacea schreb). </w:t>
      </w:r>
      <w:r>
        <w:rPr>
          <w:i/>
        </w:rPr>
        <w:t>Ph D Thesis, Texas Tech University</w:t>
      </w:r>
      <w:r>
        <w:t>.</w:t>
      </w:r>
    </w:p>
    <w:p w14:paraId="051AC770" w14:textId="77777777" w:rsidR="00881218" w:rsidRDefault="004565D7" w:rsidP="004565D7">
      <w:pPr>
        <w:pStyle w:val="Bibliographie"/>
        <w:spacing w:line="360" w:lineRule="auto"/>
      </w:pPr>
      <w:r w:rsidRPr="00BE6EAE">
        <w:rPr>
          <w:highlight w:val="yellow"/>
        </w:rPr>
        <w:t xml:space="preserve">Ayad J., Mahan J., Allen V., Brown C. 1997. Effect of seaweed extract and the endophyte in tall fescue on superoxide dismutase, glutathione reductase and ascorbate peroxidase under varying levels of moisture stress. In: </w:t>
      </w:r>
      <w:commentRangeStart w:id="53"/>
      <w:r w:rsidRPr="00BE6EAE">
        <w:rPr>
          <w:i/>
          <w:highlight w:val="yellow"/>
        </w:rPr>
        <w:t>Proceedings</w:t>
      </w:r>
      <w:commentRangeEnd w:id="53"/>
      <w:r w:rsidR="00BE6EAE">
        <w:rPr>
          <w:rStyle w:val="Marquedecommentaire"/>
        </w:rPr>
        <w:commentReference w:id="53"/>
      </w:r>
      <w:r>
        <w:t>.</w:t>
      </w:r>
    </w:p>
    <w:p w14:paraId="6F61D34D" w14:textId="77777777" w:rsidR="00881218" w:rsidRDefault="004565D7" w:rsidP="004565D7">
      <w:pPr>
        <w:pStyle w:val="Bibliographie"/>
        <w:spacing w:line="360" w:lineRule="auto"/>
      </w:pPr>
      <w:r>
        <w:t xml:space="preserve">Battacharyya D., Babgohari MZ., Rathor P., Prithiviraj B. 2015. Seaweed extracts as biostimulants in horticulture. </w:t>
      </w:r>
      <w:r>
        <w:rPr>
          <w:i/>
        </w:rPr>
        <w:t>Scientia Horticulturae</w:t>
      </w:r>
      <w:r>
        <w:t xml:space="preserve"> 196:39–48. DOI: </w:t>
      </w:r>
      <w:hyperlink r:id="rId19">
        <w:r>
          <w:rPr>
            <w:rStyle w:val="Lienhypertexte"/>
          </w:rPr>
          <w:t>10.1016/j.scienta.2015.09.012</w:t>
        </w:r>
      </w:hyperlink>
      <w:r>
        <w:t>.</w:t>
      </w:r>
    </w:p>
    <w:p w14:paraId="16F412FB" w14:textId="77777777" w:rsidR="00881218" w:rsidRDefault="004565D7" w:rsidP="004565D7">
      <w:pPr>
        <w:pStyle w:val="Bibliographie"/>
        <w:spacing w:line="360" w:lineRule="auto"/>
      </w:pPr>
      <w:r>
        <w:t xml:space="preserve">Callahan B. 2018. Silva for dada2: Silva taxonomic training data formatted for dada2 (silva version 132). </w:t>
      </w:r>
      <w:r>
        <w:rPr>
          <w:i/>
        </w:rPr>
        <w:t>Zenodo</w:t>
      </w:r>
      <w:r>
        <w:t xml:space="preserve">. DOI: </w:t>
      </w:r>
      <w:hyperlink r:id="rId20">
        <w:r>
          <w:rPr>
            <w:rStyle w:val="Lienhypertexte"/>
          </w:rPr>
          <w:t>10.5281/zenodo.1172783</w:t>
        </w:r>
      </w:hyperlink>
      <w:r>
        <w:t>.</w:t>
      </w:r>
    </w:p>
    <w:p w14:paraId="2C88F124" w14:textId="77777777" w:rsidR="00881218" w:rsidRDefault="004565D7" w:rsidP="004565D7">
      <w:pPr>
        <w:pStyle w:val="Bibliographie"/>
        <w:spacing w:line="360" w:lineRule="auto"/>
      </w:pPr>
      <w:r>
        <w:t xml:space="preserve">Callahan BJ., McMurdie PJ., Rosen MJ., Han AW., Johnson AJA., Holmes SP. 2016. DADA2: High-resolution sample inference from illumina amplicon data. </w:t>
      </w:r>
      <w:r>
        <w:rPr>
          <w:i/>
        </w:rPr>
        <w:t>Nature methods</w:t>
      </w:r>
      <w:r>
        <w:t xml:space="preserve"> 13:581.</w:t>
      </w:r>
    </w:p>
    <w:p w14:paraId="1C97B045" w14:textId="77777777" w:rsidR="00881218" w:rsidRDefault="004565D7" w:rsidP="004565D7">
      <w:pPr>
        <w:pStyle w:val="Bibliographie"/>
        <w:spacing w:line="360" w:lineRule="auto"/>
      </w:pPr>
      <w:r>
        <w:t xml:space="preserve">Caporaso JG., Kuczynski J., Stombaugh J., Bittinger K., Bushman FD., Costello EK., Fierer N., Pena AG., Goodrich JK., Gordon JI., others. 2010. QIIME allows analysis of high-throughput community sequencing data. </w:t>
      </w:r>
      <w:r>
        <w:rPr>
          <w:i/>
        </w:rPr>
        <w:t>Nature methods</w:t>
      </w:r>
      <w:r>
        <w:t xml:space="preserve"> 7:335.</w:t>
      </w:r>
    </w:p>
    <w:p w14:paraId="025217C5" w14:textId="77777777" w:rsidR="00881218" w:rsidRDefault="004565D7" w:rsidP="004565D7">
      <w:pPr>
        <w:pStyle w:val="Bibliographie"/>
        <w:spacing w:line="360" w:lineRule="auto"/>
      </w:pPr>
      <w:r>
        <w:lastRenderedPageBreak/>
        <w:t xml:space="preserve">Community U. 2018.UNITE general fasta release. version 01.12.2017. </w:t>
      </w:r>
      <w:r>
        <w:rPr>
          <w:i/>
        </w:rPr>
        <w:t>Available at</w:t>
      </w:r>
      <w:r>
        <w:t xml:space="preserve"> </w:t>
      </w:r>
      <w:hyperlink r:id="rId21">
        <w:r>
          <w:rPr>
            <w:rStyle w:val="Lienhypertexte"/>
            <w:i/>
          </w:rPr>
          <w:t>https://files.plutof.ut.ee/doi/C8/E4/C8E4A8E6A7C4C00EACE3499C51E550744A259A98F8FE25993B1C7B9E7D2170B2.zip</w:t>
        </w:r>
      </w:hyperlink>
    </w:p>
    <w:p w14:paraId="226685BC" w14:textId="77777777" w:rsidR="00881218" w:rsidRDefault="004565D7" w:rsidP="004565D7">
      <w:pPr>
        <w:pStyle w:val="Bibliographie"/>
        <w:spacing w:line="360" w:lineRule="auto"/>
      </w:pPr>
      <w:r>
        <w:t xml:space="preserve">Craigie JS. 2010. Seaweed extract stimuli in plant science and agriculture. </w:t>
      </w:r>
      <w:r>
        <w:rPr>
          <w:i/>
        </w:rPr>
        <w:t>Journal of Applied Phycology</w:t>
      </w:r>
      <w:r>
        <w:t xml:space="preserve"> 23:371–393. DOI: </w:t>
      </w:r>
      <w:hyperlink r:id="rId22">
        <w:r>
          <w:rPr>
            <w:rStyle w:val="Lienhypertexte"/>
          </w:rPr>
          <w:t>10.1007/s10811-010-9560-4</w:t>
        </w:r>
      </w:hyperlink>
      <w:r>
        <w:t>.</w:t>
      </w:r>
    </w:p>
    <w:p w14:paraId="5225345F" w14:textId="77777777" w:rsidR="00881218" w:rsidRDefault="004565D7" w:rsidP="004565D7">
      <w:pPr>
        <w:pStyle w:val="Bibliographie"/>
        <w:spacing w:line="360" w:lineRule="auto"/>
      </w:pPr>
      <w:r>
        <w:t xml:space="preserve">Craigie JS. 2011. Seaweed extract stimuli in plant science and agriculture. </w:t>
      </w:r>
      <w:r>
        <w:rPr>
          <w:i/>
        </w:rPr>
        <w:t>Journal of Applied Phycology</w:t>
      </w:r>
      <w:r>
        <w:t xml:space="preserve"> 23:371–393.</w:t>
      </w:r>
    </w:p>
    <w:p w14:paraId="7856FE65" w14:textId="77777777" w:rsidR="00881218" w:rsidRDefault="004565D7" w:rsidP="004565D7">
      <w:pPr>
        <w:pStyle w:val="Bibliographie"/>
        <w:spacing w:line="360" w:lineRule="auto"/>
      </w:pPr>
      <w:r>
        <w:t>Dhargalkar V., Pereira N. 2005. Seaweed: Promising plant of the millennium.</w:t>
      </w:r>
    </w:p>
    <w:p w14:paraId="3C6A5962" w14:textId="77777777" w:rsidR="00881218" w:rsidRDefault="004565D7" w:rsidP="004565D7">
      <w:pPr>
        <w:pStyle w:val="Bibliographie"/>
        <w:spacing w:line="360" w:lineRule="auto"/>
      </w:pPr>
      <w:r>
        <w:t xml:space="preserve">Dumack K., Flues S., Hermanns K., Bonkowski M. 2017. Rhogostomidae (cercozoa) from soils, roots and plant leaves (arabidopsis thaliana): Description of rhogostoma epiphylla sp. nov. and r. cylindrica sp. nov. </w:t>
      </w:r>
      <w:r>
        <w:rPr>
          <w:i/>
        </w:rPr>
        <w:t>European journal of protistology</w:t>
      </w:r>
      <w:r>
        <w:t xml:space="preserve"> 60:76–86.</w:t>
      </w:r>
    </w:p>
    <w:p w14:paraId="56F3E5A2" w14:textId="77777777" w:rsidR="00881218" w:rsidRDefault="004565D7" w:rsidP="004565D7">
      <w:pPr>
        <w:pStyle w:val="Bibliographie"/>
        <w:spacing w:line="360" w:lineRule="auto"/>
      </w:pPr>
      <w:r>
        <w:t xml:space="preserve">Fisher RA., Corbet AS., Williams CB. 1943. The relation between the number of species and the number of individuals in a random sample of an animal population. </w:t>
      </w:r>
      <w:r>
        <w:rPr>
          <w:i/>
        </w:rPr>
        <w:t>The Journal of Animal Ecology</w:t>
      </w:r>
      <w:r>
        <w:t>:42–58.</w:t>
      </w:r>
    </w:p>
    <w:p w14:paraId="65BD5A4E" w14:textId="77777777" w:rsidR="00881218" w:rsidRDefault="004565D7" w:rsidP="004565D7">
      <w:pPr>
        <w:pStyle w:val="Bibliographie"/>
        <w:spacing w:line="360" w:lineRule="auto"/>
      </w:pPr>
      <w:commentRangeStart w:id="54"/>
      <w:r>
        <w:t>Jardin P du</w:t>
      </w:r>
      <w:commentRangeEnd w:id="54"/>
      <w:r w:rsidR="00BE6EAE">
        <w:rPr>
          <w:rStyle w:val="Marquedecommentaire"/>
        </w:rPr>
        <w:commentReference w:id="54"/>
      </w:r>
      <w:r>
        <w:t xml:space="preserve">. 2015. Plant biostimulants: Definition, concept, main categories and regulation. </w:t>
      </w:r>
      <w:r>
        <w:rPr>
          <w:i/>
        </w:rPr>
        <w:t>Scientia Horticulturae</w:t>
      </w:r>
      <w:r>
        <w:t xml:space="preserve"> 196:3–14. DOI: </w:t>
      </w:r>
      <w:hyperlink r:id="rId23">
        <w:r>
          <w:rPr>
            <w:rStyle w:val="Lienhypertexte"/>
          </w:rPr>
          <w:t>10.1016/j.scienta.2015.09.021</w:t>
        </w:r>
      </w:hyperlink>
      <w:r>
        <w:t>.</w:t>
      </w:r>
    </w:p>
    <w:p w14:paraId="2C3E561A" w14:textId="77777777" w:rsidR="00881218" w:rsidRDefault="004565D7" w:rsidP="004565D7">
      <w:pPr>
        <w:pStyle w:val="Bibliographie"/>
        <w:spacing w:line="360" w:lineRule="auto"/>
      </w:pPr>
      <w:r>
        <w:t xml:space="preserve">Jayaraj J., Ali N. 2015. Use of seaweed extracts for disease management of vegetable crops. In: Ganesan S, Vadivel K, Jayaraman J eds. </w:t>
      </w:r>
      <w:r>
        <w:rPr>
          <w:i/>
        </w:rPr>
        <w:t>Sustainable crop disease management using natural products</w:t>
      </w:r>
      <w:r>
        <w:t>. CAB International, 160–183.</w:t>
      </w:r>
    </w:p>
    <w:p w14:paraId="6E79EF45" w14:textId="77777777" w:rsidR="00881218" w:rsidRPr="00BE6EAE" w:rsidRDefault="004565D7" w:rsidP="004565D7">
      <w:pPr>
        <w:pStyle w:val="Bibliographie"/>
        <w:spacing w:line="360" w:lineRule="auto"/>
        <w:rPr>
          <w:lang w:val="fr-CA"/>
        </w:rPr>
      </w:pPr>
      <w:r>
        <w:t xml:space="preserve">Jayaraj J., Wan A., Rahman M., Punja Z. 2008. Seaweed extract reduces foliar fungal diseases on carrot. </w:t>
      </w:r>
      <w:r w:rsidRPr="00BE6EAE">
        <w:rPr>
          <w:i/>
          <w:lang w:val="fr-CA"/>
        </w:rPr>
        <w:t>Crop Protection</w:t>
      </w:r>
      <w:r w:rsidRPr="00BE6EAE">
        <w:rPr>
          <w:lang w:val="fr-CA"/>
        </w:rPr>
        <w:t xml:space="preserve"> 27:1360–1366. DOI: </w:t>
      </w:r>
      <w:hyperlink r:id="rId24">
        <w:r w:rsidRPr="00BE6EAE">
          <w:rPr>
            <w:rStyle w:val="Lienhypertexte"/>
            <w:lang w:val="fr-CA"/>
          </w:rPr>
          <w:t>10.1016/j.cropro.2008.05.005</w:t>
        </w:r>
      </w:hyperlink>
      <w:r w:rsidRPr="00BE6EAE">
        <w:rPr>
          <w:lang w:val="fr-CA"/>
        </w:rPr>
        <w:t>.</w:t>
      </w:r>
    </w:p>
    <w:p w14:paraId="56DD2360" w14:textId="77777777" w:rsidR="00881218" w:rsidRDefault="004565D7" w:rsidP="004565D7">
      <w:pPr>
        <w:pStyle w:val="Bibliographie"/>
        <w:spacing w:line="360" w:lineRule="auto"/>
      </w:pPr>
      <w:r w:rsidRPr="00BE6EAE">
        <w:rPr>
          <w:lang w:val="fr-CA"/>
        </w:rPr>
        <w:t xml:space="preserve">Jayaraman J., Norrie J., Punja ZK. 2010. </w:t>
      </w:r>
      <w:r>
        <w:t xml:space="preserve">Commercial extract from the brown seaweed ascophyllum nodosum reduces fungal diseases in greenhouse cucumber. </w:t>
      </w:r>
      <w:r>
        <w:rPr>
          <w:i/>
        </w:rPr>
        <w:t>Journal of Applied Phycology</w:t>
      </w:r>
      <w:r>
        <w:t xml:space="preserve"> 23:353–361. DOI: </w:t>
      </w:r>
      <w:hyperlink r:id="rId25">
        <w:r>
          <w:rPr>
            <w:rStyle w:val="Lienhypertexte"/>
          </w:rPr>
          <w:t>10.1007/s10811-010-9547-1</w:t>
        </w:r>
      </w:hyperlink>
      <w:r>
        <w:t>.</w:t>
      </w:r>
    </w:p>
    <w:p w14:paraId="7CA2F6B5" w14:textId="77777777" w:rsidR="00881218" w:rsidRDefault="004565D7" w:rsidP="004565D7">
      <w:pPr>
        <w:pStyle w:val="Bibliographie"/>
        <w:spacing w:line="360" w:lineRule="auto"/>
      </w:pPr>
      <w:r>
        <w:lastRenderedPageBreak/>
        <w:t xml:space="preserve">Jithesh MN., Wally OS., Manfield I., Critchley AT., Hiltz D., Prithiviraj B. 2012. Analysis of seaweed extract-induced transcriptome leads to identification of a negative regulator of salt tolerance in arabidopsis. </w:t>
      </w:r>
      <w:r>
        <w:rPr>
          <w:i/>
        </w:rPr>
        <w:t>HortScience</w:t>
      </w:r>
      <w:r>
        <w:t xml:space="preserve"> 47:704–709.</w:t>
      </w:r>
    </w:p>
    <w:p w14:paraId="12DF7FFB" w14:textId="77777777" w:rsidR="00881218" w:rsidRDefault="004565D7" w:rsidP="004565D7">
      <w:pPr>
        <w:pStyle w:val="Bibliographie"/>
        <w:spacing w:line="360" w:lineRule="auto"/>
      </w:pPr>
      <w:commentRangeStart w:id="55"/>
      <w:r>
        <w:t>Jukes T., Cantor C. 1969. Evolution of protein molecules, pp. 21–132 in mammalian protein metabolism, edited by munro hn.</w:t>
      </w:r>
      <w:commentRangeEnd w:id="55"/>
      <w:r w:rsidR="00BE6EAE">
        <w:rPr>
          <w:rStyle w:val="Marquedecommentaire"/>
        </w:rPr>
        <w:commentReference w:id="55"/>
      </w:r>
    </w:p>
    <w:p w14:paraId="233D8E56" w14:textId="77777777" w:rsidR="00881218" w:rsidRDefault="004565D7" w:rsidP="004565D7">
      <w:pPr>
        <w:pStyle w:val="Bibliographie"/>
        <w:spacing w:line="360" w:lineRule="auto"/>
      </w:pPr>
      <w:r>
        <w:t xml:space="preserve">Khan W., Rayirath UP., Subramanian S., Jithesh MN., Rayorath P., Hodges DM., Critchley AT., Craigie JS., Norrie J., Prithiviraj B. 2009. Seaweed extracts as biostimulants of plant growth and development. </w:t>
      </w:r>
      <w:r>
        <w:rPr>
          <w:i/>
        </w:rPr>
        <w:t>Journal of Plant Growth Regulation</w:t>
      </w:r>
      <w:r>
        <w:t xml:space="preserve"> 28:386–399.</w:t>
      </w:r>
    </w:p>
    <w:p w14:paraId="0B8A3E08" w14:textId="77777777" w:rsidR="00881218" w:rsidRDefault="004565D7" w:rsidP="004565D7">
      <w:pPr>
        <w:pStyle w:val="Bibliographie"/>
        <w:spacing w:line="360" w:lineRule="auto"/>
      </w:pPr>
      <w:r>
        <w:t xml:space="preserve">Klindworth A., Pruesse E., Schweer T., Peplies J., Quast C., Horn M., Glöckner FO. 2013. Evaluation of general 16S ribosomal rna gene pcr primers for classical and next-generation sequencing-based diversity studies. </w:t>
      </w:r>
      <w:r>
        <w:rPr>
          <w:i/>
        </w:rPr>
        <w:t>Nucleic acids research</w:t>
      </w:r>
      <w:r>
        <w:t xml:space="preserve"> 41:e1–e1.</w:t>
      </w:r>
    </w:p>
    <w:p w14:paraId="517A62A4" w14:textId="77777777" w:rsidR="00881218" w:rsidRPr="00BE6EAE" w:rsidRDefault="004565D7" w:rsidP="004565D7">
      <w:pPr>
        <w:pStyle w:val="Bibliographie"/>
        <w:spacing w:line="360" w:lineRule="auto"/>
        <w:rPr>
          <w:lang w:val="fr-CA"/>
        </w:rPr>
      </w:pPr>
      <w:commentRangeStart w:id="56"/>
      <w:r>
        <w:t xml:space="preserve">Lizzi Y., Coulomb C., Polian C., Coulomb P., Coulomb </w:t>
      </w:r>
      <w:commentRangeEnd w:id="56"/>
      <w:r w:rsidR="00BE6EAE">
        <w:rPr>
          <w:rStyle w:val="Marquedecommentaire"/>
        </w:rPr>
        <w:commentReference w:id="56"/>
      </w:r>
      <w:r>
        <w:t xml:space="preserve">P. 1998. Seaweed and mildew: What does the future hold? </w:t>
      </w:r>
      <w:r w:rsidRPr="00BE6EAE">
        <w:rPr>
          <w:i/>
          <w:lang w:val="fr-CA"/>
        </w:rPr>
        <w:t>Phytoma La Defense des Vegetaux (France)</w:t>
      </w:r>
      <w:r w:rsidRPr="00BE6EAE">
        <w:rPr>
          <w:lang w:val="fr-CA"/>
        </w:rPr>
        <w:t>.</w:t>
      </w:r>
    </w:p>
    <w:p w14:paraId="5F270E16" w14:textId="77777777" w:rsidR="00881218" w:rsidRDefault="004565D7" w:rsidP="004565D7">
      <w:pPr>
        <w:pStyle w:val="Bibliographie"/>
        <w:spacing w:line="360" w:lineRule="auto"/>
      </w:pPr>
      <w:r w:rsidRPr="00BE6EAE">
        <w:rPr>
          <w:lang w:val="fr-CA"/>
        </w:rPr>
        <w:t xml:space="preserve">Margulis L., </w:t>
      </w:r>
      <w:commentRangeStart w:id="57"/>
      <w:r w:rsidRPr="00BE6EAE">
        <w:rPr>
          <w:lang w:val="fr-CA"/>
        </w:rPr>
        <w:t xml:space="preserve">Fester R. 1991. </w:t>
      </w:r>
      <w:r>
        <w:rPr>
          <w:i/>
        </w:rPr>
        <w:t>Symbiosis as a source of evolutionary innovation: Speciation and morphogenesis</w:t>
      </w:r>
      <w:r>
        <w:t>. Mit Press.</w:t>
      </w:r>
      <w:commentRangeEnd w:id="57"/>
      <w:r w:rsidR="00BE6EAE">
        <w:rPr>
          <w:rStyle w:val="Marquedecommentaire"/>
        </w:rPr>
        <w:commentReference w:id="57"/>
      </w:r>
    </w:p>
    <w:p w14:paraId="78543A08" w14:textId="77777777" w:rsidR="00881218" w:rsidRDefault="004565D7" w:rsidP="004565D7">
      <w:pPr>
        <w:pStyle w:val="Bibliographie"/>
        <w:spacing w:line="360" w:lineRule="auto"/>
      </w:pPr>
      <w:r>
        <w:t xml:space="preserve">Milton R. 1952. Improvements in or relating to horticultural and agricultural fertilizers. </w:t>
      </w:r>
      <w:r>
        <w:rPr>
          <w:i/>
        </w:rPr>
        <w:t>British Patent</w:t>
      </w:r>
      <w:r>
        <w:t xml:space="preserve"> 664989.</w:t>
      </w:r>
    </w:p>
    <w:p w14:paraId="52432F27" w14:textId="77777777" w:rsidR="00881218" w:rsidRDefault="004565D7" w:rsidP="004565D7">
      <w:pPr>
        <w:pStyle w:val="Bibliographie"/>
        <w:spacing w:line="360" w:lineRule="auto"/>
      </w:pPr>
      <w:r>
        <w:t xml:space="preserve">Newman M-A., Sundelin T., Nielsen JT., Erbs G. 2013. MAMP (microbe-associated molecular pattern) triggered immunity in plants. </w:t>
      </w:r>
      <w:r>
        <w:rPr>
          <w:i/>
        </w:rPr>
        <w:t>Frontiers in Plant Science</w:t>
      </w:r>
      <w:r>
        <w:t xml:space="preserve"> 4. DOI: </w:t>
      </w:r>
      <w:hyperlink r:id="rId26">
        <w:r>
          <w:rPr>
            <w:rStyle w:val="Lienhypertexte"/>
          </w:rPr>
          <w:t>10.3389/fpls.2013.00139</w:t>
        </w:r>
      </w:hyperlink>
      <w:r>
        <w:t>.</w:t>
      </w:r>
    </w:p>
    <w:p w14:paraId="7674DAE2" w14:textId="77777777" w:rsidR="00881218" w:rsidRDefault="004565D7" w:rsidP="004565D7">
      <w:pPr>
        <w:pStyle w:val="Bibliographie"/>
        <w:spacing w:line="360" w:lineRule="auto"/>
      </w:pPr>
      <w:r>
        <w:t xml:space="preserve">Oksanen J., Blanchet FG., Kindt R., </w:t>
      </w:r>
      <w:commentRangeStart w:id="58"/>
      <w:r>
        <w:t xml:space="preserve">Legendre P., Minchin PR., O’hara R., Simpson GL., Solymos P., Stevens MHH., Wagner H., others. 2013. Package “vegan”. </w:t>
      </w:r>
      <w:r>
        <w:rPr>
          <w:i/>
        </w:rPr>
        <w:t>Community ecology package, version</w:t>
      </w:r>
      <w:r>
        <w:t xml:space="preserve"> 2.</w:t>
      </w:r>
      <w:commentRangeEnd w:id="58"/>
      <w:r w:rsidR="00BE6EAE">
        <w:rPr>
          <w:rStyle w:val="Marquedecommentaire"/>
        </w:rPr>
        <w:commentReference w:id="58"/>
      </w:r>
    </w:p>
    <w:p w14:paraId="7BFE09A2" w14:textId="77777777" w:rsidR="00881218" w:rsidRDefault="004565D7" w:rsidP="004565D7">
      <w:pPr>
        <w:pStyle w:val="Bibliographie"/>
        <w:spacing w:line="360" w:lineRule="auto"/>
      </w:pPr>
      <w:r>
        <w:lastRenderedPageBreak/>
        <w:t xml:space="preserve">Paradis E., Claude J., Strimmer K. 2004. APE: Analyses of phylogenetics and evolution in r language. </w:t>
      </w:r>
      <w:r>
        <w:rPr>
          <w:i/>
        </w:rPr>
        <w:t>Bioinformatics</w:t>
      </w:r>
      <w:r>
        <w:t xml:space="preserve"> 20:289–290.</w:t>
      </w:r>
    </w:p>
    <w:p w14:paraId="5BC47DAB" w14:textId="77777777" w:rsidR="00881218" w:rsidRDefault="004565D7" w:rsidP="004565D7">
      <w:pPr>
        <w:pStyle w:val="Bibliographie"/>
        <w:spacing w:line="360" w:lineRule="auto"/>
      </w:pPr>
      <w:r>
        <w:t>Pinheiro J., Bates D., DebRoy S., Sarkar D., Team RC. 2017. Nlme: Linear and nonlinear mixedeffects models. r package version 3.</w:t>
      </w:r>
      <w:commentRangeStart w:id="59"/>
      <w:r>
        <w:t xml:space="preserve">1-128. 2016. </w:t>
      </w:r>
      <w:r>
        <w:rPr>
          <w:i/>
        </w:rPr>
        <w:t>R software</w:t>
      </w:r>
      <w:r>
        <w:t>.</w:t>
      </w:r>
      <w:commentRangeEnd w:id="59"/>
      <w:r w:rsidR="00BE6EAE">
        <w:rPr>
          <w:rStyle w:val="Marquedecommentaire"/>
        </w:rPr>
        <w:commentReference w:id="59"/>
      </w:r>
    </w:p>
    <w:p w14:paraId="1C15DFAA" w14:textId="77777777" w:rsidR="00881218" w:rsidRDefault="004565D7" w:rsidP="004565D7">
      <w:pPr>
        <w:pStyle w:val="Bibliographie"/>
        <w:spacing w:line="360" w:lineRule="auto"/>
      </w:pPr>
      <w:r>
        <w:t xml:space="preserve">Schliep KP. 2010. Phangorn: Phylogenetic analysis in r. </w:t>
      </w:r>
      <w:r>
        <w:rPr>
          <w:i/>
        </w:rPr>
        <w:t>Bioinformatics</w:t>
      </w:r>
      <w:r>
        <w:t xml:space="preserve"> 27:592–593.</w:t>
      </w:r>
    </w:p>
    <w:p w14:paraId="0E324EBC" w14:textId="77777777" w:rsidR="00881218" w:rsidRDefault="004565D7" w:rsidP="004565D7">
      <w:pPr>
        <w:pStyle w:val="Bibliographie"/>
        <w:spacing w:line="360" w:lineRule="auto"/>
      </w:pPr>
      <w:r>
        <w:t xml:space="preserve">Schloss PD., Westcott SL., Ryabin T., Hall JR., Hartmann M., Hollister EB., Lesniewski RA., Oakley BB., Parks DH., Robinson CJ., others. 2009. Introducing mothur: Open-source, platform-independent, community-supported software for describing and comparing microbial communities. </w:t>
      </w:r>
      <w:r>
        <w:rPr>
          <w:i/>
        </w:rPr>
        <w:t>Applied and environmental microbiology</w:t>
      </w:r>
      <w:r>
        <w:t xml:space="preserve"> 75:7537–7541.</w:t>
      </w:r>
    </w:p>
    <w:p w14:paraId="3B032AD5" w14:textId="77777777" w:rsidR="00881218" w:rsidRDefault="004565D7" w:rsidP="004565D7">
      <w:pPr>
        <w:pStyle w:val="Bibliographie"/>
        <w:spacing w:line="360" w:lineRule="auto"/>
      </w:pPr>
      <w:r>
        <w:t xml:space="preserve">Schmidt R., </w:t>
      </w:r>
      <w:commentRangeStart w:id="60"/>
      <w:r>
        <w:t xml:space="preserve">Zhang X. 1997. Influence of seaweed on growth and stress tolerance of grasses. In: </w:t>
      </w:r>
      <w:r>
        <w:rPr>
          <w:i/>
        </w:rPr>
        <w:t>Proceedings</w:t>
      </w:r>
      <w:commentRangeEnd w:id="60"/>
      <w:r w:rsidR="00BE6EAE">
        <w:rPr>
          <w:rStyle w:val="Marquedecommentaire"/>
        </w:rPr>
        <w:commentReference w:id="60"/>
      </w:r>
      <w:r>
        <w:t>.</w:t>
      </w:r>
    </w:p>
    <w:p w14:paraId="038F117D" w14:textId="77777777" w:rsidR="00881218" w:rsidRDefault="004565D7" w:rsidP="004565D7">
      <w:pPr>
        <w:pStyle w:val="Bibliographie"/>
        <w:spacing w:line="360" w:lineRule="auto"/>
      </w:pPr>
      <w:r>
        <w:t xml:space="preserve">Spann TM., Little HA. 2011. Applications of a commercial extract of the brown seaweed ascophyllum nodosum increases drought tolerance in container-grown ‘hamlin’sweet orange nursery trees. </w:t>
      </w:r>
      <w:r>
        <w:rPr>
          <w:i/>
        </w:rPr>
        <w:t>HortScience</w:t>
      </w:r>
      <w:r>
        <w:t xml:space="preserve"> 46:577–582.</w:t>
      </w:r>
    </w:p>
    <w:p w14:paraId="229E8F4D" w14:textId="77777777" w:rsidR="00881218" w:rsidRDefault="004565D7" w:rsidP="004565D7">
      <w:pPr>
        <w:pStyle w:val="Bibliographie"/>
        <w:spacing w:line="360" w:lineRule="auto"/>
      </w:pPr>
      <w:commentRangeStart w:id="61"/>
      <w:r>
        <w:t xml:space="preserve">Team RC. </w:t>
      </w:r>
      <w:commentRangeEnd w:id="61"/>
      <w:r w:rsidR="00BE6EAE">
        <w:rPr>
          <w:rStyle w:val="Marquedecommentaire"/>
        </w:rPr>
        <w:commentReference w:id="61"/>
      </w:r>
      <w:r>
        <w:t>2018. R: A language and environment for statistical computing.</w:t>
      </w:r>
    </w:p>
    <w:p w14:paraId="37EC3ADD" w14:textId="77777777" w:rsidR="00881218" w:rsidRDefault="004565D7" w:rsidP="004565D7">
      <w:pPr>
        <w:pStyle w:val="Bibliographie"/>
        <w:spacing w:line="360" w:lineRule="auto"/>
      </w:pPr>
      <w:r>
        <w:t xml:space="preserve">Toju H., Tanabe AS., Yamamoto S., Sato H. 2012. High-coverage its primers for the dna-based identification of ascomycetes and basidiomycetes in environmental samples. </w:t>
      </w:r>
      <w:r>
        <w:rPr>
          <w:i/>
        </w:rPr>
        <w:t>PloS one</w:t>
      </w:r>
      <w:r>
        <w:t xml:space="preserve"> 7:e40863.</w:t>
      </w:r>
    </w:p>
    <w:p w14:paraId="7C9B0B78" w14:textId="77777777" w:rsidR="00881218" w:rsidRDefault="004565D7" w:rsidP="004565D7">
      <w:pPr>
        <w:pStyle w:val="Bibliographie"/>
        <w:spacing w:line="360" w:lineRule="auto"/>
      </w:pPr>
      <w:r>
        <w:t xml:space="preserve">Wally OS., Critchley AT., Hiltz D., Craigie JS., Han X., Zaharia LI., Abrams SR., Prithiviraj B. 2013. Regulation of phytohormone biosynthesis and accumulation in arabidopsis following treatment with commercial extract from the marine macroalga ascophyllum nodosum. </w:t>
      </w:r>
      <w:r>
        <w:rPr>
          <w:i/>
        </w:rPr>
        <w:t>Journal of plant growth regulation</w:t>
      </w:r>
      <w:r>
        <w:t xml:space="preserve"> 32:324–339.</w:t>
      </w:r>
    </w:p>
    <w:p w14:paraId="6313FCF8" w14:textId="77777777" w:rsidR="00881218" w:rsidRDefault="004565D7" w:rsidP="004565D7">
      <w:pPr>
        <w:pStyle w:val="Bibliographie"/>
        <w:spacing w:line="360" w:lineRule="auto"/>
      </w:pPr>
      <w:r>
        <w:t xml:space="preserve">Wang Q., Garrity GM., Tiedje JM., Cole JR. 2007. Naive bayesian classifier for rapid assignment of rRNA sequences into the new bacterial taxonomy. </w:t>
      </w:r>
      <w:r>
        <w:rPr>
          <w:i/>
        </w:rPr>
        <w:t>Applied and environmental microbiology</w:t>
      </w:r>
      <w:r>
        <w:t xml:space="preserve"> 73:5261–5267.</w:t>
      </w:r>
    </w:p>
    <w:p w14:paraId="10DC9209" w14:textId="77777777" w:rsidR="00881218" w:rsidRDefault="004565D7" w:rsidP="004565D7">
      <w:pPr>
        <w:pStyle w:val="Bibliographie"/>
        <w:spacing w:line="360" w:lineRule="auto"/>
      </w:pPr>
      <w:r>
        <w:lastRenderedPageBreak/>
        <w:t xml:space="preserve">Wickham H. 2016. </w:t>
      </w:r>
      <w:r>
        <w:rPr>
          <w:i/>
        </w:rPr>
        <w:t>Ggplot2: Elegant graphics for data analysis</w:t>
      </w:r>
      <w:r>
        <w:t xml:space="preserve">. </w:t>
      </w:r>
      <w:commentRangeStart w:id="62"/>
      <w:r>
        <w:t>Springer</w:t>
      </w:r>
      <w:commentRangeEnd w:id="62"/>
      <w:r w:rsidR="00BE6EAE">
        <w:rPr>
          <w:rStyle w:val="Marquedecommentaire"/>
        </w:rPr>
        <w:commentReference w:id="62"/>
      </w:r>
      <w:r>
        <w:t>.</w:t>
      </w:r>
    </w:p>
    <w:p w14:paraId="78DB11DF" w14:textId="77777777" w:rsidR="00881218" w:rsidRDefault="004565D7" w:rsidP="004565D7">
      <w:pPr>
        <w:pStyle w:val="Bibliographie"/>
        <w:spacing w:line="360" w:lineRule="auto"/>
      </w:pPr>
      <w:r>
        <w:t xml:space="preserve">Wickham H., Francois R., Henry L., Müller K. 2015. Dplyr: A grammar of data manipulation. </w:t>
      </w:r>
      <w:r>
        <w:rPr>
          <w:i/>
        </w:rPr>
        <w:t>R package version 0.4</w:t>
      </w:r>
      <w:r>
        <w:t xml:space="preserve"> 3.</w:t>
      </w:r>
    </w:p>
    <w:p w14:paraId="07499778" w14:textId="77777777" w:rsidR="00881218" w:rsidRDefault="004565D7" w:rsidP="004565D7">
      <w:pPr>
        <w:pStyle w:val="Bibliographie"/>
        <w:spacing w:line="360" w:lineRule="auto"/>
      </w:pPr>
      <w:commentRangeStart w:id="63"/>
      <w:r>
        <w:t xml:space="preserve">Wright ES. 2016. Using decipher v2. 0 to analyze big biological sequence data in r. </w:t>
      </w:r>
      <w:r>
        <w:rPr>
          <w:i/>
        </w:rPr>
        <w:t>R Journal</w:t>
      </w:r>
      <w:r>
        <w:t xml:space="preserve"> 8</w:t>
      </w:r>
      <w:commentRangeEnd w:id="63"/>
      <w:r w:rsidR="00BE6EAE">
        <w:rPr>
          <w:rStyle w:val="Marquedecommentaire"/>
        </w:rPr>
        <w:commentReference w:id="63"/>
      </w:r>
      <w:r>
        <w:t>.</w:t>
      </w:r>
    </w:p>
    <w:sectPr w:rsidR="00881218" w:rsidSect="004565D7">
      <w:pgSz w:w="12240" w:h="15840"/>
      <w:pgMar w:top="1440" w:right="1797" w:bottom="1440" w:left="1797" w:header="720" w:footer="720" w:gutter="0"/>
      <w:lnNumType w:countBy="5" w:restart="continuous"/>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 w:author="Jacynthe Masse" w:date="2018-12-04T14:20:00Z" w:initials="JM">
    <w:p w14:paraId="04496E67" w14:textId="21C9F9A5" w:rsidR="007A3156" w:rsidRPr="007A3156" w:rsidRDefault="007A3156">
      <w:pPr>
        <w:pStyle w:val="Commentaire"/>
        <w:rPr>
          <w:lang w:val="fr-CA"/>
        </w:rPr>
      </w:pPr>
      <w:r>
        <w:rPr>
          <w:rStyle w:val="Marquedecommentaire"/>
        </w:rPr>
        <w:annotationRef/>
      </w:r>
      <w:r w:rsidRPr="007A3156">
        <w:rPr>
          <w:lang w:val="fr-CA"/>
        </w:rPr>
        <w:t>Excellente intro. Je ne savais pas que les e</w:t>
      </w:r>
      <w:r>
        <w:rPr>
          <w:lang w:val="fr-CA"/>
        </w:rPr>
        <w:t xml:space="preserve">xtraits d’algues faisaient tout cela. </w:t>
      </w:r>
    </w:p>
  </w:comment>
  <w:comment w:id="2" w:author="Jacynthe Masse" w:date="2018-12-04T14:04:00Z" w:initials="JM">
    <w:p w14:paraId="2DFDC74E" w14:textId="6D1ABA74" w:rsidR="00162D30" w:rsidRPr="00162D30" w:rsidRDefault="00162D30">
      <w:pPr>
        <w:pStyle w:val="Commentaire"/>
        <w:rPr>
          <w:lang w:val="fr-CA"/>
        </w:rPr>
      </w:pPr>
      <w:r>
        <w:rPr>
          <w:rStyle w:val="Marquedecommentaire"/>
        </w:rPr>
        <w:annotationRef/>
      </w:r>
      <w:r w:rsidRPr="00162D30">
        <w:rPr>
          <w:lang w:val="fr-CA"/>
        </w:rPr>
        <w:t xml:space="preserve">Je </w:t>
      </w:r>
      <w:r w:rsidR="00C91B1E" w:rsidRPr="00162D30">
        <w:rPr>
          <w:lang w:val="fr-CA"/>
        </w:rPr>
        <w:t>comprends</w:t>
      </w:r>
      <w:r w:rsidRPr="00162D30">
        <w:rPr>
          <w:lang w:val="fr-CA"/>
        </w:rPr>
        <w:t xml:space="preserve"> un peu mal pourquo</w:t>
      </w:r>
      <w:r>
        <w:rPr>
          <w:lang w:val="fr-CA"/>
        </w:rPr>
        <w:t xml:space="preserve">i avoir du ANE de haute qualité a amené de la recherche de cause à effet? Il me manque peut-être un point. </w:t>
      </w:r>
    </w:p>
  </w:comment>
  <w:comment w:id="3" w:author="Jacynthe Masse" w:date="2018-12-04T14:08:00Z" w:initials="JM">
    <w:p w14:paraId="75573B96" w14:textId="57E661D2" w:rsidR="00162D30" w:rsidRPr="00162D30" w:rsidRDefault="00162D30">
      <w:pPr>
        <w:pStyle w:val="Commentaire"/>
        <w:rPr>
          <w:lang w:val="fr-CA"/>
        </w:rPr>
      </w:pPr>
      <w:r>
        <w:rPr>
          <w:rStyle w:val="Marquedecommentaire"/>
        </w:rPr>
        <w:annotationRef/>
      </w:r>
      <w:r w:rsidRPr="00162D30">
        <w:rPr>
          <w:lang w:val="fr-CA"/>
        </w:rPr>
        <w:t xml:space="preserve">Un petit peu redonndant par rappart à la </w:t>
      </w:r>
      <w:r>
        <w:rPr>
          <w:lang w:val="fr-CA"/>
        </w:rPr>
        <w:t xml:space="preserve">ligne 66. Peut-être changé le suggest par « these results might indicate or denote… » suggest est vraiment un bon mot, par contre. </w:t>
      </w:r>
    </w:p>
  </w:comment>
  <w:comment w:id="6" w:author="Jacynthe Masse" w:date="2018-12-04T14:10:00Z" w:initials="JM">
    <w:p w14:paraId="433003F3" w14:textId="64BE0443" w:rsidR="00162D30" w:rsidRPr="00162D30" w:rsidRDefault="00162D30">
      <w:pPr>
        <w:pStyle w:val="Commentaire"/>
        <w:rPr>
          <w:lang w:val="fr-CA"/>
        </w:rPr>
      </w:pPr>
      <w:r>
        <w:rPr>
          <w:rStyle w:val="Marquedecommentaire"/>
        </w:rPr>
        <w:annotationRef/>
      </w:r>
      <w:r w:rsidR="007A3156">
        <w:rPr>
          <w:lang w:val="fr-CA"/>
        </w:rPr>
        <w:t xml:space="preserve">J’ôterais peut-être les earthworms de la rhizosphère. C’est tellement une petite zone que </w:t>
      </w:r>
      <w:r w:rsidR="00C91B1E">
        <w:rPr>
          <w:lang w:val="fr-CA"/>
        </w:rPr>
        <w:t>la plupart des</w:t>
      </w:r>
      <w:r w:rsidR="007A3156">
        <w:rPr>
          <w:lang w:val="fr-CA"/>
        </w:rPr>
        <w:t xml:space="preserve"> études</w:t>
      </w:r>
      <w:r w:rsidR="00C91B1E">
        <w:rPr>
          <w:lang w:val="fr-CA"/>
        </w:rPr>
        <w:t xml:space="preserve"> que j’ai vu</w:t>
      </w:r>
      <w:r w:rsidR="007A3156">
        <w:rPr>
          <w:lang w:val="fr-CA"/>
        </w:rPr>
        <w:t xml:space="preserve"> se penchent plutôt sur les microorganismes vivant dans la rhizosphere et peu sur la meso-faune. Ces derniers semblent trop gros pour vivre vraiment dans la rhizosphere, mais je pourrais imaginer de petits nematodes le faire. </w:t>
      </w:r>
    </w:p>
  </w:comment>
  <w:comment w:id="8" w:author="Jacynthe Masse" w:date="2018-12-04T14:03:00Z" w:initials="JM">
    <w:p w14:paraId="081AFBCC" w14:textId="12E30391" w:rsidR="00162D30" w:rsidRDefault="00162D30">
      <w:pPr>
        <w:pStyle w:val="Commentaire"/>
      </w:pPr>
      <w:r>
        <w:rPr>
          <w:rStyle w:val="Marquedecommentaire"/>
        </w:rPr>
        <w:annotationRef/>
      </w:r>
      <w:r>
        <w:t>done</w:t>
      </w:r>
    </w:p>
  </w:comment>
  <w:comment w:id="9" w:author="Jacynthe Masse" w:date="2018-12-04T14:22:00Z" w:initials="JM">
    <w:p w14:paraId="40BF4C3D" w14:textId="328B24FE" w:rsidR="007A3156" w:rsidRPr="007A3156" w:rsidRDefault="007A3156">
      <w:pPr>
        <w:pStyle w:val="Commentaire"/>
        <w:rPr>
          <w:lang w:val="fr-CA"/>
        </w:rPr>
      </w:pPr>
      <w:r>
        <w:rPr>
          <w:rStyle w:val="Marquedecommentaire"/>
        </w:rPr>
        <w:annotationRef/>
      </w:r>
      <w:r w:rsidRPr="007A3156">
        <w:rPr>
          <w:lang w:val="fr-CA"/>
        </w:rPr>
        <w:t>À la première lecture, on dirait que les blocks s</w:t>
      </w:r>
      <w:r>
        <w:rPr>
          <w:lang w:val="fr-CA"/>
        </w:rPr>
        <w:t>ont aussi nester dans les blocks. Est-ce qu’on pourrait juste dire blocks and replicates were treated as random variables?</w:t>
      </w:r>
    </w:p>
  </w:comment>
  <w:comment w:id="10" w:author="Jacynthe Masse" w:date="2018-12-04T14:24:00Z" w:initials="JM">
    <w:p w14:paraId="6A45875C" w14:textId="36DB2C9C" w:rsidR="007A3156" w:rsidRPr="00AC056A" w:rsidRDefault="007A3156">
      <w:pPr>
        <w:pStyle w:val="Commentaire"/>
        <w:rPr>
          <w:lang w:val="fr-CA"/>
        </w:rPr>
      </w:pPr>
      <w:r>
        <w:rPr>
          <w:rStyle w:val="Marquedecommentaire"/>
        </w:rPr>
        <w:annotationRef/>
      </w:r>
      <w:r w:rsidRPr="00AC056A">
        <w:rPr>
          <w:lang w:val="fr-CA"/>
        </w:rPr>
        <w:t>?</w:t>
      </w:r>
    </w:p>
  </w:comment>
  <w:comment w:id="11" w:author="Jacynthe Masse" w:date="2018-12-04T14:25:00Z" w:initials="JM">
    <w:p w14:paraId="28C7634C" w14:textId="3B5E18D0" w:rsidR="00AC056A" w:rsidRPr="00AC056A" w:rsidRDefault="00AC056A">
      <w:pPr>
        <w:pStyle w:val="Commentaire"/>
        <w:rPr>
          <w:lang w:val="fr-CA"/>
        </w:rPr>
      </w:pPr>
      <w:r>
        <w:rPr>
          <w:rStyle w:val="Marquedecommentaire"/>
        </w:rPr>
        <w:annotationRef/>
      </w:r>
      <w:r w:rsidRPr="00AC056A">
        <w:rPr>
          <w:lang w:val="fr-CA"/>
        </w:rPr>
        <w:t>Veux-tu dire</w:t>
      </w:r>
      <w:r>
        <w:rPr>
          <w:lang w:val="fr-CA"/>
        </w:rPr>
        <w:t xml:space="preserve"> random factors ici? Parce que là ça sonne comme les blocks ont été traité comme des blocks</w:t>
      </w:r>
    </w:p>
  </w:comment>
  <w:comment w:id="13" w:author="Jacynthe Masse" w:date="2018-12-04T14:29:00Z" w:initials="JM">
    <w:p w14:paraId="1F853204" w14:textId="357A8D0B" w:rsidR="00A4276B" w:rsidRPr="00A4276B" w:rsidRDefault="00A4276B">
      <w:pPr>
        <w:pStyle w:val="Commentaire"/>
        <w:rPr>
          <w:lang w:val="fr-CA"/>
        </w:rPr>
      </w:pPr>
      <w:r>
        <w:rPr>
          <w:rStyle w:val="Marquedecommentaire"/>
        </w:rPr>
        <w:annotationRef/>
      </w:r>
      <w:r w:rsidRPr="00A4276B">
        <w:rPr>
          <w:lang w:val="fr-CA"/>
        </w:rPr>
        <w:t>Même dans le pdf, la figure sort assez mal</w:t>
      </w:r>
      <w:r>
        <w:rPr>
          <w:lang w:val="fr-CA"/>
        </w:rPr>
        <w:t xml:space="preserve">. MMMais je suppose que ce n’est pas hyper grave, car les figures seront soumises séparément </w:t>
      </w:r>
    </w:p>
  </w:comment>
  <w:comment w:id="14" w:author="Jacynthe Masse" w:date="2018-12-04T14:31:00Z" w:initials="JM">
    <w:p w14:paraId="513AD875" w14:textId="44BFD2C9" w:rsidR="00A4276B" w:rsidRPr="00A4276B" w:rsidRDefault="00A4276B">
      <w:pPr>
        <w:pStyle w:val="Commentaire"/>
        <w:rPr>
          <w:lang w:val="fr-CA"/>
        </w:rPr>
      </w:pPr>
      <w:r>
        <w:rPr>
          <w:rStyle w:val="Marquedecommentaire"/>
        </w:rPr>
        <w:annotationRef/>
      </w:r>
      <w:r w:rsidRPr="00A4276B">
        <w:rPr>
          <w:lang w:val="fr-CA"/>
        </w:rPr>
        <w:t>Pas certaine de hyper bien compren</w:t>
      </w:r>
      <w:r>
        <w:rPr>
          <w:lang w:val="fr-CA"/>
        </w:rPr>
        <w:t>dre. Le chiffre pas en parenthèses c’est le r2 et le chiffre entre parenthèses c’est le pvalue?</w:t>
      </w:r>
      <w:r w:rsidR="00566E09">
        <w:rPr>
          <w:lang w:val="fr-CA"/>
        </w:rPr>
        <w:t xml:space="preserve"> Peut-être juste mettre le r2 et le système d’étoiles pour les niveaux de signification</w:t>
      </w:r>
    </w:p>
  </w:comment>
  <w:comment w:id="15" w:author="Jacynthe Masse" w:date="2018-12-04T14:33:00Z" w:initials="JM">
    <w:p w14:paraId="2BF57364" w14:textId="6DE84D64" w:rsidR="00156FE9" w:rsidRPr="00156FE9" w:rsidRDefault="00156FE9">
      <w:pPr>
        <w:pStyle w:val="Commentaire"/>
        <w:rPr>
          <w:lang w:val="fr-CA"/>
        </w:rPr>
      </w:pPr>
      <w:r>
        <w:rPr>
          <w:rStyle w:val="Marquedecommentaire"/>
        </w:rPr>
        <w:annotationRef/>
      </w:r>
      <w:r>
        <w:rPr>
          <w:lang w:val="fr-CA"/>
        </w:rPr>
        <w:t>À 150% la figure reste difficile à lire</w:t>
      </w:r>
    </w:p>
  </w:comment>
  <w:comment w:id="16" w:author="Jacynthe Masse" w:date="2018-12-04T14:38:00Z" w:initials="JM">
    <w:p w14:paraId="5CDE8C01" w14:textId="328FC8B7" w:rsidR="00566E09" w:rsidRPr="00566E09" w:rsidRDefault="00566E09">
      <w:pPr>
        <w:pStyle w:val="Commentaire"/>
        <w:rPr>
          <w:lang w:val="fr-CA"/>
        </w:rPr>
      </w:pPr>
      <w:r>
        <w:rPr>
          <w:rStyle w:val="Marquedecommentaire"/>
        </w:rPr>
        <w:annotationRef/>
      </w:r>
      <w:r w:rsidRPr="00566E09">
        <w:rPr>
          <w:lang w:val="fr-CA"/>
        </w:rPr>
        <w:t xml:space="preserve">Peut-être que c’est moi qui </w:t>
      </w:r>
      <w:r>
        <w:rPr>
          <w:lang w:val="fr-CA"/>
        </w:rPr>
        <w:t>ne comprend pas bien, mais que nous montre de plus cette figure par rapport aux autres analyses?</w:t>
      </w:r>
      <w:r w:rsidR="00121AB7">
        <w:rPr>
          <w:lang w:val="fr-CA"/>
        </w:rPr>
        <w:t xml:space="preserve"> </w:t>
      </w:r>
    </w:p>
  </w:comment>
  <w:comment w:id="18" w:author="Jacynthe Masse" w:date="2018-12-04T14:41:00Z" w:initials="JM">
    <w:p w14:paraId="3914A9DB" w14:textId="7E65B306" w:rsidR="00566E09" w:rsidRDefault="00566E09">
      <w:pPr>
        <w:pStyle w:val="Commentaire"/>
      </w:pPr>
      <w:r>
        <w:rPr>
          <w:rStyle w:val="Marquedecommentaire"/>
        </w:rPr>
        <w:annotationRef/>
      </w:r>
      <w:r>
        <w:t>Doesn’t correspond with the information we have on the stella maris (table S2)</w:t>
      </w:r>
    </w:p>
  </w:comment>
  <w:comment w:id="19" w:author="Jacynthe Masse" w:date="2018-12-04T14:42:00Z" w:initials="JM">
    <w:p w14:paraId="0A3C0230" w14:textId="65D19EA2" w:rsidR="00916767" w:rsidRPr="00357B81" w:rsidRDefault="00916767">
      <w:pPr>
        <w:pStyle w:val="Commentaire"/>
        <w:rPr>
          <w:lang w:val="fr-CA"/>
        </w:rPr>
      </w:pPr>
      <w:r>
        <w:rPr>
          <w:rStyle w:val="Marquedecommentaire"/>
        </w:rPr>
        <w:annotationRef/>
      </w:r>
      <w:r w:rsidRPr="00357B81">
        <w:rPr>
          <w:lang w:val="fr-CA"/>
        </w:rPr>
        <w:t>flou</w:t>
      </w:r>
    </w:p>
  </w:comment>
  <w:comment w:id="25" w:author="Jacynthe Masse" w:date="2018-12-04T14:45:00Z" w:initials="JM">
    <w:p w14:paraId="2D40E6D0" w14:textId="3B5FEE3F" w:rsidR="00916767" w:rsidRPr="00357B81" w:rsidRDefault="00916767">
      <w:pPr>
        <w:pStyle w:val="Commentaire"/>
        <w:rPr>
          <w:lang w:val="fr-CA"/>
        </w:rPr>
      </w:pPr>
      <w:r>
        <w:rPr>
          <w:rStyle w:val="Marquedecommentaire"/>
        </w:rPr>
        <w:annotationRef/>
      </w:r>
      <w:r w:rsidRPr="00357B81">
        <w:rPr>
          <w:lang w:val="fr-CA"/>
        </w:rPr>
        <w:t>super cool</w:t>
      </w:r>
    </w:p>
  </w:comment>
  <w:comment w:id="27" w:author="Jacynthe Masse" w:date="2018-12-04T14:53:00Z" w:initials="JM">
    <w:p w14:paraId="34B822D3" w14:textId="6166CF76" w:rsidR="005E531A" w:rsidRPr="005E531A" w:rsidRDefault="005E531A">
      <w:pPr>
        <w:pStyle w:val="Commentaire"/>
        <w:rPr>
          <w:lang w:val="fr-CA"/>
        </w:rPr>
      </w:pPr>
      <w:r>
        <w:rPr>
          <w:rStyle w:val="Marquedecommentaire"/>
        </w:rPr>
        <w:annotationRef/>
      </w:r>
      <w:r w:rsidRPr="005E531A">
        <w:rPr>
          <w:lang w:val="fr-CA"/>
        </w:rPr>
        <w:t>Peut-être rajouter un bout de te</w:t>
      </w:r>
      <w:r>
        <w:rPr>
          <w:lang w:val="fr-CA"/>
        </w:rPr>
        <w:t>xte sur le role des saprotrophe sur la productivité des crops?</w:t>
      </w:r>
    </w:p>
  </w:comment>
  <w:comment w:id="28" w:author="Jacynthe Masse" w:date="2018-12-04T14:46:00Z" w:initials="JM">
    <w:p w14:paraId="01990718" w14:textId="05617053" w:rsidR="00357B81" w:rsidRPr="00357B81" w:rsidRDefault="00357B81">
      <w:pPr>
        <w:pStyle w:val="Commentaire"/>
        <w:rPr>
          <w:lang w:val="fr-CA"/>
        </w:rPr>
      </w:pPr>
      <w:r>
        <w:rPr>
          <w:rStyle w:val="Marquedecommentaire"/>
        </w:rPr>
        <w:annotationRef/>
      </w:r>
      <w:r w:rsidRPr="00357B81">
        <w:rPr>
          <w:lang w:val="fr-CA"/>
        </w:rPr>
        <w:t>Je ferais attention</w:t>
      </w:r>
      <w:r w:rsidR="005E531A">
        <w:rPr>
          <w:lang w:val="fr-CA"/>
        </w:rPr>
        <w:t xml:space="preserve"> ici</w:t>
      </w:r>
      <w:r w:rsidRPr="00357B81">
        <w:rPr>
          <w:lang w:val="fr-CA"/>
        </w:rPr>
        <w:t xml:space="preserve">. </w:t>
      </w:r>
      <w:r>
        <w:rPr>
          <w:lang w:val="fr-CA"/>
        </w:rPr>
        <w:t xml:space="preserve">Des taxa comme Fusarium ne sont pas toujours pathogéniques. C’est hyper complexe le monde des pathogènes. Je pense que je n’irais même pas là, car nous n’avons pas une idée claire de la fonction des taxas identifiés. </w:t>
      </w:r>
      <w:r w:rsidR="005E531A">
        <w:rPr>
          <w:lang w:val="fr-CA"/>
        </w:rPr>
        <w:t xml:space="preserve">Ou encore on pourrait justement jaser de comment le Fusarium peut être parfois pathogénique et parfois non-pathogénique. </w:t>
      </w:r>
    </w:p>
  </w:comment>
  <w:comment w:id="29" w:author="Jacynthe Masse" w:date="2018-12-04T14:48:00Z" w:initials="JM">
    <w:p w14:paraId="58B07F78" w14:textId="0AC33494" w:rsidR="00357B81" w:rsidRPr="00640205" w:rsidRDefault="00357B81">
      <w:pPr>
        <w:pStyle w:val="Commentaire"/>
        <w:rPr>
          <w:lang w:val="fr-CA"/>
        </w:rPr>
      </w:pPr>
      <w:r>
        <w:rPr>
          <w:rStyle w:val="Marquedecommentaire"/>
        </w:rPr>
        <w:annotationRef/>
      </w:r>
      <w:r w:rsidRPr="00640205">
        <w:rPr>
          <w:lang w:val="fr-CA"/>
        </w:rPr>
        <w:t xml:space="preserve">Je rajouterais quelque chose comme “ The specific role of those taxa </w:t>
      </w:r>
      <w:r w:rsidR="005E531A" w:rsidRPr="00640205">
        <w:rPr>
          <w:lang w:val="fr-CA"/>
        </w:rPr>
        <w:t xml:space="preserve">on crop productivity </w:t>
      </w:r>
      <w:r w:rsidRPr="00640205">
        <w:rPr>
          <w:lang w:val="fr-CA"/>
        </w:rPr>
        <w:t xml:space="preserve">needs further investigations’ </w:t>
      </w:r>
    </w:p>
  </w:comment>
  <w:comment w:id="31" w:author="Jacynthe Masse" w:date="2018-12-04T15:05:00Z" w:initials="JM">
    <w:p w14:paraId="5E4DA6F4" w14:textId="7A5A9B3C" w:rsidR="00640205" w:rsidRPr="00640205" w:rsidRDefault="00640205">
      <w:pPr>
        <w:pStyle w:val="Commentaire"/>
        <w:rPr>
          <w:lang w:val="fr-CA"/>
        </w:rPr>
      </w:pPr>
      <w:r>
        <w:rPr>
          <w:rStyle w:val="Marquedecommentaire"/>
        </w:rPr>
        <w:annotationRef/>
      </w:r>
      <w:r w:rsidRPr="00640205">
        <w:rPr>
          <w:lang w:val="fr-CA"/>
        </w:rPr>
        <w:t>Je viens de lire l’abstract…ça resse</w:t>
      </w:r>
      <w:r>
        <w:rPr>
          <w:lang w:val="fr-CA"/>
        </w:rPr>
        <w:t xml:space="preserve">mble peut-être un peu trop à l’abstract…à toi de voir. </w:t>
      </w:r>
      <w:bookmarkStart w:id="35" w:name="_GoBack"/>
      <w:bookmarkEnd w:id="35"/>
    </w:p>
  </w:comment>
  <w:comment w:id="53" w:author="Jacynthe Masse" w:date="2018-12-04T11:40:00Z" w:initials="JM">
    <w:p w14:paraId="25F53AB2" w14:textId="41190A14" w:rsidR="00BE6EAE" w:rsidRPr="00BE6EAE" w:rsidRDefault="00BE6EAE">
      <w:pPr>
        <w:pStyle w:val="Commentaire"/>
        <w:rPr>
          <w:lang w:val="fr-CA"/>
        </w:rPr>
      </w:pPr>
      <w:r>
        <w:rPr>
          <w:rStyle w:val="Marquedecommentaire"/>
        </w:rPr>
        <w:annotationRef/>
      </w:r>
      <w:r w:rsidRPr="00BE6EAE">
        <w:rPr>
          <w:lang w:val="fr-CA"/>
        </w:rPr>
        <w:t>Est-ce que la reference est</w:t>
      </w:r>
      <w:r>
        <w:rPr>
          <w:lang w:val="fr-CA"/>
        </w:rPr>
        <w:t xml:space="preserve"> incomplete?</w:t>
      </w:r>
    </w:p>
  </w:comment>
  <w:comment w:id="54" w:author="Jacynthe Masse" w:date="2018-12-04T11:42:00Z" w:initials="JM">
    <w:p w14:paraId="364BE65B" w14:textId="12BDC8D6" w:rsidR="00BE6EAE" w:rsidRPr="00357B81" w:rsidRDefault="00BE6EAE">
      <w:pPr>
        <w:pStyle w:val="Commentaire"/>
        <w:rPr>
          <w:lang w:val="fr-CA"/>
        </w:rPr>
      </w:pPr>
      <w:r>
        <w:rPr>
          <w:rStyle w:val="Marquedecommentaire"/>
        </w:rPr>
        <w:annotationRef/>
      </w:r>
      <w:r w:rsidRPr="00357B81">
        <w:rPr>
          <w:lang w:val="fr-CA"/>
        </w:rPr>
        <w:t>Seems weird</w:t>
      </w:r>
    </w:p>
  </w:comment>
  <w:comment w:id="55" w:author="Jacynthe Masse" w:date="2018-12-04T11:42:00Z" w:initials="JM">
    <w:p w14:paraId="23B4A1AC" w14:textId="77777777" w:rsidR="00BE6EAE" w:rsidRPr="00357B81" w:rsidRDefault="00BE6EAE">
      <w:pPr>
        <w:pStyle w:val="Commentaire"/>
        <w:rPr>
          <w:lang w:val="fr-CA"/>
        </w:rPr>
      </w:pPr>
      <w:r>
        <w:rPr>
          <w:rStyle w:val="Marquedecommentaire"/>
        </w:rPr>
        <w:annotationRef/>
      </w:r>
      <w:r w:rsidRPr="00357B81">
        <w:rPr>
          <w:lang w:val="fr-CA"/>
        </w:rPr>
        <w:t xml:space="preserve">Semble weird aussi </w:t>
      </w:r>
      <w:r>
        <w:sym w:font="Wingdings" w:char="F04A"/>
      </w:r>
    </w:p>
    <w:p w14:paraId="45AEF33A" w14:textId="03E92ECA" w:rsidR="00BE6EAE" w:rsidRPr="00357B81" w:rsidRDefault="00BE6EAE">
      <w:pPr>
        <w:pStyle w:val="Commentaire"/>
        <w:rPr>
          <w:lang w:val="fr-CA"/>
        </w:rPr>
      </w:pPr>
    </w:p>
  </w:comment>
  <w:comment w:id="56" w:author="Jacynthe Masse" w:date="2018-12-04T11:43:00Z" w:initials="JM">
    <w:p w14:paraId="4D5989CC" w14:textId="7A7E1299" w:rsidR="00BE6EAE" w:rsidRPr="00357B81" w:rsidRDefault="00BE6EAE">
      <w:pPr>
        <w:pStyle w:val="Commentaire"/>
        <w:rPr>
          <w:lang w:val="fr-CA"/>
        </w:rPr>
      </w:pPr>
      <w:r>
        <w:rPr>
          <w:rStyle w:val="Marquedecommentaire"/>
        </w:rPr>
        <w:annotationRef/>
      </w:r>
      <w:r w:rsidRPr="00357B81">
        <w:rPr>
          <w:lang w:val="fr-CA"/>
        </w:rPr>
        <w:t>Weird</w:t>
      </w:r>
    </w:p>
    <w:p w14:paraId="5DE365E6" w14:textId="5197F331" w:rsidR="00BE6EAE" w:rsidRPr="00357B81" w:rsidRDefault="00BE6EAE">
      <w:pPr>
        <w:pStyle w:val="Commentaire"/>
        <w:rPr>
          <w:lang w:val="fr-CA"/>
        </w:rPr>
      </w:pPr>
    </w:p>
  </w:comment>
  <w:comment w:id="57" w:author="Jacynthe Masse" w:date="2018-12-04T11:43:00Z" w:initials="JM">
    <w:p w14:paraId="3D4DC95D" w14:textId="77777777" w:rsidR="00BE6EAE" w:rsidRPr="00357B81" w:rsidRDefault="00BE6EAE">
      <w:pPr>
        <w:pStyle w:val="Commentaire"/>
        <w:rPr>
          <w:lang w:val="fr-CA"/>
        </w:rPr>
      </w:pPr>
      <w:r>
        <w:rPr>
          <w:rStyle w:val="Marquedecommentaire"/>
        </w:rPr>
        <w:annotationRef/>
      </w:r>
      <w:r w:rsidRPr="00357B81">
        <w:rPr>
          <w:lang w:val="fr-CA"/>
        </w:rPr>
        <w:t>Nb pages</w:t>
      </w:r>
    </w:p>
    <w:p w14:paraId="13EA2974" w14:textId="061A62D2" w:rsidR="00BE6EAE" w:rsidRPr="00357B81" w:rsidRDefault="00BE6EAE">
      <w:pPr>
        <w:pStyle w:val="Commentaire"/>
        <w:rPr>
          <w:lang w:val="fr-CA"/>
        </w:rPr>
      </w:pPr>
    </w:p>
  </w:comment>
  <w:comment w:id="58" w:author="Jacynthe Masse" w:date="2018-12-04T11:44:00Z" w:initials="JM">
    <w:p w14:paraId="7A404575" w14:textId="4D506760" w:rsidR="00BE6EAE" w:rsidRPr="00357B81" w:rsidRDefault="00BE6EAE">
      <w:pPr>
        <w:pStyle w:val="Commentaire"/>
        <w:rPr>
          <w:lang w:val="fr-CA"/>
        </w:rPr>
      </w:pPr>
      <w:r>
        <w:rPr>
          <w:rStyle w:val="Marquedecommentaire"/>
        </w:rPr>
        <w:annotationRef/>
      </w:r>
      <w:r w:rsidRPr="00357B81">
        <w:rPr>
          <w:lang w:val="fr-CA"/>
        </w:rPr>
        <w:t>Formatting?</w:t>
      </w:r>
    </w:p>
  </w:comment>
  <w:comment w:id="59" w:author="Jacynthe Masse" w:date="2018-12-04T11:44:00Z" w:initials="JM">
    <w:p w14:paraId="04AAF4F5" w14:textId="0B162288" w:rsidR="00BE6EAE" w:rsidRDefault="00BE6EAE">
      <w:pPr>
        <w:pStyle w:val="Commentaire"/>
      </w:pPr>
      <w:r>
        <w:rPr>
          <w:rStyle w:val="Marquedecommentaire"/>
        </w:rPr>
        <w:annotationRef/>
      </w:r>
      <w:r>
        <w:t>Formatting</w:t>
      </w:r>
    </w:p>
    <w:p w14:paraId="6EDA3A7E" w14:textId="5F3162DF" w:rsidR="00BE6EAE" w:rsidRDefault="00BE6EAE">
      <w:pPr>
        <w:pStyle w:val="Commentaire"/>
      </w:pPr>
    </w:p>
  </w:comment>
  <w:comment w:id="60" w:author="Jacynthe Masse" w:date="2018-12-04T11:45:00Z" w:initials="JM">
    <w:p w14:paraId="551C3655" w14:textId="33DB6490" w:rsidR="00BE6EAE" w:rsidRDefault="00BE6EAE">
      <w:pPr>
        <w:pStyle w:val="Commentaire"/>
      </w:pPr>
      <w:r>
        <w:rPr>
          <w:rStyle w:val="Marquedecommentaire"/>
        </w:rPr>
        <w:annotationRef/>
      </w:r>
      <w:r>
        <w:t>Weird</w:t>
      </w:r>
    </w:p>
    <w:p w14:paraId="0DFD802C" w14:textId="7D8792EB" w:rsidR="00BE6EAE" w:rsidRDefault="00BE6EAE">
      <w:pPr>
        <w:pStyle w:val="Commentaire"/>
      </w:pPr>
    </w:p>
  </w:comment>
  <w:comment w:id="61" w:author="Jacynthe Masse" w:date="2018-12-04T11:45:00Z" w:initials="JM">
    <w:p w14:paraId="1EC75D1C" w14:textId="341552D3" w:rsidR="00BE6EAE" w:rsidRDefault="00BE6EAE">
      <w:pPr>
        <w:pStyle w:val="Commentaire"/>
      </w:pPr>
      <w:r>
        <w:rPr>
          <w:rStyle w:val="Marquedecommentaire"/>
        </w:rPr>
        <w:annotationRef/>
      </w:r>
      <w:r>
        <w:t>Weird</w:t>
      </w:r>
    </w:p>
    <w:p w14:paraId="6555D173" w14:textId="417ACAEA" w:rsidR="00BE6EAE" w:rsidRDefault="00BE6EAE">
      <w:pPr>
        <w:pStyle w:val="Commentaire"/>
      </w:pPr>
    </w:p>
  </w:comment>
  <w:comment w:id="62" w:author="Jacynthe Masse" w:date="2018-12-04T11:46:00Z" w:initials="JM">
    <w:p w14:paraId="68DA99BA" w14:textId="028C1D74" w:rsidR="00BE6EAE" w:rsidRPr="00BE6EAE" w:rsidRDefault="00BE6EAE">
      <w:pPr>
        <w:pStyle w:val="Commentaire"/>
        <w:rPr>
          <w:lang w:val="fr-CA"/>
        </w:rPr>
      </w:pPr>
      <w:r>
        <w:rPr>
          <w:rStyle w:val="Marquedecommentaire"/>
        </w:rPr>
        <w:annotationRef/>
      </w:r>
      <w:r w:rsidRPr="00BE6EAE">
        <w:rPr>
          <w:lang w:val="fr-CA"/>
        </w:rPr>
        <w:t>Nb pages (mais je ne sais pas si c’est le stand</w:t>
      </w:r>
      <w:r>
        <w:rPr>
          <w:lang w:val="fr-CA"/>
        </w:rPr>
        <w:t>ard de mettre le nombre de pages en bio)</w:t>
      </w:r>
    </w:p>
  </w:comment>
  <w:comment w:id="63" w:author="Jacynthe Masse" w:date="2018-12-04T11:46:00Z" w:initials="JM">
    <w:p w14:paraId="57D69FF3" w14:textId="78377577" w:rsidR="00BE6EAE" w:rsidRDefault="00BE6EAE">
      <w:pPr>
        <w:pStyle w:val="Commentaire"/>
      </w:pPr>
      <w:r>
        <w:rPr>
          <w:rStyle w:val="Marquedecommentaire"/>
        </w:rPr>
        <w:annotationRef/>
      </w:r>
      <w:r>
        <w:t>weird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04496E67" w15:done="0"/>
  <w15:commentEx w15:paraId="2DFDC74E" w15:done="0"/>
  <w15:commentEx w15:paraId="75573B96" w15:done="0"/>
  <w15:commentEx w15:paraId="433003F3" w15:done="0"/>
  <w15:commentEx w15:paraId="081AFBCC" w15:done="0"/>
  <w15:commentEx w15:paraId="40BF4C3D" w15:done="0"/>
  <w15:commentEx w15:paraId="6A45875C" w15:done="0"/>
  <w15:commentEx w15:paraId="28C7634C" w15:done="0"/>
  <w15:commentEx w15:paraId="1F853204" w15:done="0"/>
  <w15:commentEx w15:paraId="513AD875" w15:done="0"/>
  <w15:commentEx w15:paraId="2BF57364" w15:done="0"/>
  <w15:commentEx w15:paraId="5CDE8C01" w15:done="0"/>
  <w15:commentEx w15:paraId="3914A9DB" w15:done="0"/>
  <w15:commentEx w15:paraId="0A3C0230" w15:done="0"/>
  <w15:commentEx w15:paraId="2D40E6D0" w15:done="0"/>
  <w15:commentEx w15:paraId="34B822D3" w15:done="0"/>
  <w15:commentEx w15:paraId="01990718" w15:done="0"/>
  <w15:commentEx w15:paraId="58B07F78" w15:done="0"/>
  <w15:commentEx w15:paraId="5E4DA6F4" w15:done="0"/>
  <w15:commentEx w15:paraId="25F53AB2" w15:done="0"/>
  <w15:commentEx w15:paraId="364BE65B" w15:done="0"/>
  <w15:commentEx w15:paraId="45AEF33A" w15:done="0"/>
  <w15:commentEx w15:paraId="5DE365E6" w15:done="0"/>
  <w15:commentEx w15:paraId="13EA2974" w15:done="0"/>
  <w15:commentEx w15:paraId="7A404575" w15:done="0"/>
  <w15:commentEx w15:paraId="6EDA3A7E" w15:done="0"/>
  <w15:commentEx w15:paraId="0DFD802C" w15:done="0"/>
  <w15:commentEx w15:paraId="6555D173" w15:done="0"/>
  <w15:commentEx w15:paraId="68DA99BA" w15:done="0"/>
  <w15:commentEx w15:paraId="57D69FF3"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FCADB89" w14:textId="77777777" w:rsidR="000A132A" w:rsidRDefault="000A132A">
      <w:pPr>
        <w:spacing w:after="0"/>
      </w:pPr>
      <w:r>
        <w:separator/>
      </w:r>
    </w:p>
  </w:endnote>
  <w:endnote w:type="continuationSeparator" w:id="0">
    <w:p w14:paraId="76EAA182" w14:textId="77777777" w:rsidR="000A132A" w:rsidRDefault="000A132A">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Lucida Grande">
    <w:altName w:val="Arial"/>
    <w:charset w:val="00"/>
    <w:family w:val="auto"/>
    <w:pitch w:val="variable"/>
    <w:sig w:usb0="00000000" w:usb1="5000A1FF" w:usb2="00000000" w:usb3="00000000" w:csb0="000001BF" w:csb1="00000000"/>
  </w:font>
  <w:font w:name="Times Roman">
    <w:altName w:val="Times New Roman"/>
    <w:charset w:val="00"/>
    <w:family w:val="auto"/>
    <w:pitch w:val="variable"/>
    <w:sig w:usb0="E00002FF" w:usb1="5000205A"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4E"/>
    <w:family w:val="auto"/>
    <w:pitch w:val="variable"/>
    <w:sig w:usb0="00000001" w:usb1="08070000" w:usb2="00000010" w:usb3="00000000" w:csb0="00020000"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57C5D25" w14:textId="77777777" w:rsidR="000A132A" w:rsidRDefault="000A132A">
      <w:r>
        <w:separator/>
      </w:r>
    </w:p>
  </w:footnote>
  <w:footnote w:type="continuationSeparator" w:id="0">
    <w:p w14:paraId="20A77429" w14:textId="77777777" w:rsidR="000A132A" w:rsidRDefault="000A132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E17F69BA"/>
    <w:multiLevelType w:val="multilevel"/>
    <w:tmpl w:val="F2D8DAD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210D991E"/>
    <w:multiLevelType w:val="multilevel"/>
    <w:tmpl w:val="F4CE42E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num w:numId="1">
    <w:abstractNumId w:val="0"/>
  </w:num>
  <w:num w:numId="2">
    <w:abstractNumId w:val="2"/>
  </w:num>
  <w:num w:numId="3">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Jacynthe Masse">
    <w15:presenceInfo w15:providerId="None" w15:userId="Jacynthe Mass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trackRevision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90D07"/>
    <w:rsid w:val="00011C8B"/>
    <w:rsid w:val="000A132A"/>
    <w:rsid w:val="00121AB7"/>
    <w:rsid w:val="00156FE9"/>
    <w:rsid w:val="00162D30"/>
    <w:rsid w:val="0025146E"/>
    <w:rsid w:val="00357B81"/>
    <w:rsid w:val="004565D7"/>
    <w:rsid w:val="004E29B3"/>
    <w:rsid w:val="00566E09"/>
    <w:rsid w:val="00590D07"/>
    <w:rsid w:val="005E531A"/>
    <w:rsid w:val="00640205"/>
    <w:rsid w:val="006B4101"/>
    <w:rsid w:val="007370ED"/>
    <w:rsid w:val="007506CD"/>
    <w:rsid w:val="00784D58"/>
    <w:rsid w:val="007A3156"/>
    <w:rsid w:val="00881218"/>
    <w:rsid w:val="008D6863"/>
    <w:rsid w:val="00916767"/>
    <w:rsid w:val="00A33EF3"/>
    <w:rsid w:val="00A4276B"/>
    <w:rsid w:val="00AC056A"/>
    <w:rsid w:val="00B74F90"/>
    <w:rsid w:val="00B86B75"/>
    <w:rsid w:val="00BC48D5"/>
    <w:rsid w:val="00BE6EAE"/>
    <w:rsid w:val="00C36279"/>
    <w:rsid w:val="00C91B1E"/>
    <w:rsid w:val="00E315A3"/>
    <w:rsid w:val="00EE1493"/>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4CF174D6"/>
  <w15:docId w15:val="{89F242E5-CF65-473C-87D3-C01B44680B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1">
    <w:lsdException w:name="heading 1" w:uiPriority="9" w:qFormat="1"/>
    <w:lsdException w:name="index 1"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itre1">
    <w:name w:val="heading 1"/>
    <w:basedOn w:val="Normal"/>
    <w:next w:val="Corpsdetexte"/>
    <w:link w:val="Titre1Car"/>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Titre2">
    <w:name w:val="heading 2"/>
    <w:basedOn w:val="Normal"/>
    <w:next w:val="Corpsdetexte"/>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Titre3">
    <w:name w:val="heading 3"/>
    <w:basedOn w:val="Normal"/>
    <w:next w:val="Corpsdetexte"/>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Titre4">
    <w:name w:val="heading 4"/>
    <w:basedOn w:val="Normal"/>
    <w:next w:val="Corpsdetexte"/>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Titre5">
    <w:name w:val="heading 5"/>
    <w:basedOn w:val="Normal"/>
    <w:next w:val="Corpsdetexte"/>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Titre6">
    <w:name w:val="heading 6"/>
    <w:basedOn w:val="Normal"/>
    <w:next w:val="Corpsdetexte"/>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Corpsdetexte">
    <w:name w:val="Body Text"/>
    <w:basedOn w:val="Normal"/>
    <w:qFormat/>
    <w:pPr>
      <w:spacing w:before="180" w:after="180"/>
    </w:pPr>
  </w:style>
  <w:style w:type="paragraph" w:customStyle="1" w:styleId="FirstParagraph">
    <w:name w:val="First Paragraph"/>
    <w:basedOn w:val="Corpsdetexte"/>
    <w:next w:val="Corpsdetexte"/>
    <w:qFormat/>
  </w:style>
  <w:style w:type="paragraph" w:customStyle="1" w:styleId="Compact">
    <w:name w:val="Compact"/>
    <w:basedOn w:val="Corpsdetexte"/>
    <w:qFormat/>
    <w:pPr>
      <w:spacing w:before="36" w:after="36"/>
    </w:pPr>
  </w:style>
  <w:style w:type="paragraph" w:styleId="Titre">
    <w:name w:val="Title"/>
    <w:basedOn w:val="Normal"/>
    <w:next w:val="Corpsdetexte"/>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ous-titre">
    <w:name w:val="Subtitle"/>
    <w:basedOn w:val="Titre"/>
    <w:next w:val="Corpsdetexte"/>
    <w:qFormat/>
    <w:pPr>
      <w:spacing w:before="240"/>
    </w:pPr>
    <w:rPr>
      <w:sz w:val="30"/>
      <w:szCs w:val="30"/>
    </w:rPr>
  </w:style>
  <w:style w:type="paragraph" w:customStyle="1" w:styleId="Author">
    <w:name w:val="Author"/>
    <w:next w:val="Corpsdetexte"/>
    <w:qFormat/>
    <w:pPr>
      <w:keepNext/>
      <w:keepLines/>
      <w:jc w:val="center"/>
    </w:pPr>
  </w:style>
  <w:style w:type="paragraph" w:styleId="Date">
    <w:name w:val="Date"/>
    <w:next w:val="Corpsdetexte"/>
    <w:qFormat/>
    <w:pPr>
      <w:keepNext/>
      <w:keepLines/>
      <w:jc w:val="center"/>
    </w:pPr>
  </w:style>
  <w:style w:type="paragraph" w:customStyle="1" w:styleId="Abstract">
    <w:name w:val="Abstract"/>
    <w:basedOn w:val="Normal"/>
    <w:next w:val="Corpsdetexte"/>
    <w:qFormat/>
    <w:pPr>
      <w:keepNext/>
      <w:keepLines/>
      <w:spacing w:before="300" w:after="300"/>
    </w:pPr>
    <w:rPr>
      <w:sz w:val="20"/>
      <w:szCs w:val="20"/>
    </w:rPr>
  </w:style>
  <w:style w:type="paragraph" w:styleId="Bibliographie">
    <w:name w:val="Bibliography"/>
    <w:basedOn w:val="Normal"/>
    <w:qFormat/>
  </w:style>
  <w:style w:type="paragraph" w:styleId="Normalcentr">
    <w:name w:val="Block Text"/>
    <w:basedOn w:val="Corpsdetexte"/>
    <w:next w:val="Corpsdetexte"/>
    <w:uiPriority w:val="9"/>
    <w:unhideWhenUsed/>
    <w:qFormat/>
    <w:pPr>
      <w:spacing w:before="100" w:after="100"/>
    </w:pPr>
    <w:rPr>
      <w:rFonts w:asciiTheme="majorHAnsi" w:eastAsiaTheme="majorEastAsia" w:hAnsiTheme="majorHAnsi" w:cstheme="majorBidi"/>
      <w:bCs/>
      <w:sz w:val="20"/>
      <w:szCs w:val="20"/>
    </w:rPr>
  </w:style>
  <w:style w:type="paragraph" w:styleId="Notedebasdepage">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Lgende">
    <w:name w:val="caption"/>
    <w:basedOn w:val="Normal"/>
    <w:link w:val="LgendeCar"/>
    <w:pPr>
      <w:spacing w:after="120"/>
    </w:pPr>
    <w:rPr>
      <w:i/>
    </w:rPr>
  </w:style>
  <w:style w:type="paragraph" w:customStyle="1" w:styleId="TableCaption">
    <w:name w:val="Table Caption"/>
    <w:basedOn w:val="Lgende"/>
    <w:pPr>
      <w:keepNext/>
    </w:pPr>
  </w:style>
  <w:style w:type="paragraph" w:customStyle="1" w:styleId="ImageCaption">
    <w:name w:val="Image Caption"/>
    <w:basedOn w:val="Lgende"/>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LgendeCar">
    <w:name w:val="Légende Car"/>
    <w:basedOn w:val="Policepardfaut"/>
    <w:link w:val="Lgende"/>
  </w:style>
  <w:style w:type="character" w:customStyle="1" w:styleId="VerbatimChar">
    <w:name w:val="Verbatim Char"/>
    <w:basedOn w:val="LgendeCar"/>
    <w:link w:val="SourceCode"/>
    <w:rPr>
      <w:rFonts w:ascii="Consolas" w:hAnsi="Consolas"/>
      <w:sz w:val="22"/>
    </w:rPr>
  </w:style>
  <w:style w:type="character" w:styleId="Appelnotedebasdep">
    <w:name w:val="footnote reference"/>
    <w:basedOn w:val="LgendeCar"/>
    <w:rPr>
      <w:vertAlign w:val="superscript"/>
    </w:rPr>
  </w:style>
  <w:style w:type="character" w:styleId="Lienhypertexte">
    <w:name w:val="Hyperlink"/>
    <w:basedOn w:val="LgendeCar"/>
    <w:rPr>
      <w:color w:val="4F81BD" w:themeColor="accent1"/>
    </w:rPr>
  </w:style>
  <w:style w:type="paragraph" w:styleId="En-ttedetabledesmatires">
    <w:name w:val="TOC Heading"/>
    <w:basedOn w:val="Titre1"/>
    <w:next w:val="Corpsdetexte"/>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Textedebulles">
    <w:name w:val="Balloon Text"/>
    <w:basedOn w:val="Normal"/>
    <w:link w:val="TextedebullesCar"/>
    <w:rsid w:val="004565D7"/>
    <w:pPr>
      <w:spacing w:after="0"/>
    </w:pPr>
    <w:rPr>
      <w:rFonts w:ascii="Lucida Grande" w:hAnsi="Lucida Grande" w:cs="Lucida Grande"/>
      <w:sz w:val="18"/>
      <w:szCs w:val="18"/>
    </w:rPr>
  </w:style>
  <w:style w:type="character" w:customStyle="1" w:styleId="TextedebullesCar">
    <w:name w:val="Texte de bulles Car"/>
    <w:basedOn w:val="Policepardfaut"/>
    <w:link w:val="Textedebulles"/>
    <w:rsid w:val="004565D7"/>
    <w:rPr>
      <w:rFonts w:ascii="Lucida Grande" w:hAnsi="Lucida Grande" w:cs="Lucida Grande"/>
      <w:sz w:val="18"/>
      <w:szCs w:val="18"/>
    </w:rPr>
  </w:style>
  <w:style w:type="character" w:styleId="Numrodeligne">
    <w:name w:val="line number"/>
    <w:basedOn w:val="Policepardfaut"/>
    <w:rsid w:val="004565D7"/>
  </w:style>
  <w:style w:type="character" w:customStyle="1" w:styleId="Titre1Car">
    <w:name w:val="Titre 1 Car"/>
    <w:basedOn w:val="Policepardfaut"/>
    <w:link w:val="Titre1"/>
    <w:uiPriority w:val="9"/>
    <w:rsid w:val="004565D7"/>
    <w:rPr>
      <w:rFonts w:asciiTheme="majorHAnsi" w:eastAsiaTheme="majorEastAsia" w:hAnsiTheme="majorHAnsi" w:cstheme="majorBidi"/>
      <w:b/>
      <w:bCs/>
      <w:color w:val="345A8A" w:themeColor="accent1" w:themeShade="B5"/>
      <w:sz w:val="32"/>
      <w:szCs w:val="32"/>
    </w:rPr>
  </w:style>
  <w:style w:type="character" w:styleId="Marquedecommentaire">
    <w:name w:val="annotation reference"/>
    <w:basedOn w:val="Policepardfaut"/>
    <w:semiHidden/>
    <w:unhideWhenUsed/>
    <w:rsid w:val="00BE6EAE"/>
    <w:rPr>
      <w:sz w:val="16"/>
      <w:szCs w:val="16"/>
    </w:rPr>
  </w:style>
  <w:style w:type="paragraph" w:styleId="Commentaire">
    <w:name w:val="annotation text"/>
    <w:basedOn w:val="Normal"/>
    <w:link w:val="CommentaireCar"/>
    <w:semiHidden/>
    <w:unhideWhenUsed/>
    <w:rsid w:val="00BE6EAE"/>
    <w:rPr>
      <w:sz w:val="20"/>
      <w:szCs w:val="20"/>
    </w:rPr>
  </w:style>
  <w:style w:type="character" w:customStyle="1" w:styleId="CommentaireCar">
    <w:name w:val="Commentaire Car"/>
    <w:basedOn w:val="Policepardfaut"/>
    <w:link w:val="Commentaire"/>
    <w:semiHidden/>
    <w:rsid w:val="00BE6EAE"/>
    <w:rPr>
      <w:sz w:val="20"/>
      <w:szCs w:val="20"/>
    </w:rPr>
  </w:style>
  <w:style w:type="paragraph" w:styleId="Objetducommentaire">
    <w:name w:val="annotation subject"/>
    <w:basedOn w:val="Commentaire"/>
    <w:next w:val="Commentaire"/>
    <w:link w:val="ObjetducommentaireCar"/>
    <w:semiHidden/>
    <w:unhideWhenUsed/>
    <w:rsid w:val="00BE6EAE"/>
    <w:rPr>
      <w:b/>
      <w:bCs/>
    </w:rPr>
  </w:style>
  <w:style w:type="character" w:customStyle="1" w:styleId="ObjetducommentaireCar">
    <w:name w:val="Objet du commentaire Car"/>
    <w:basedOn w:val="CommentaireCar"/>
    <w:link w:val="Objetducommentaire"/>
    <w:semiHidden/>
    <w:rsid w:val="00BE6EAE"/>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allowPNG/>
</w:webSettings>
</file>

<file path=word/_rels/document.xml.rels><?xml version="1.0" encoding="UTF-8" standalone="yes"?>
<Relationships xmlns="http://schemas.openxmlformats.org/package/2006/relationships"><Relationship Id="rId8" Type="http://schemas.microsoft.com/office/2011/relationships/commentsExtended" Target="commentsExtended.xml"/><Relationship Id="rId13" Type="http://schemas.openxmlformats.org/officeDocument/2006/relationships/image" Target="media/image3.emf"/><Relationship Id="rId18" Type="http://schemas.openxmlformats.org/officeDocument/2006/relationships/hyperlink" Target="https://doi.org/10.4141/cjps2013-135" TargetMode="External"/><Relationship Id="rId26" Type="http://schemas.openxmlformats.org/officeDocument/2006/relationships/hyperlink" Target="https://doi.org/10.3389/fpls.2013.00139" TargetMode="External"/><Relationship Id="rId3" Type="http://schemas.openxmlformats.org/officeDocument/2006/relationships/settings" Target="settings.xml"/><Relationship Id="rId21" Type="http://schemas.openxmlformats.org/officeDocument/2006/relationships/hyperlink" Target="https://files.plutof.ut.ee/doi/C8/E4/C8E4A8E6A7C4C00EACE3499C51E550744A259A98F8FE25993B1C7B9E7D2170B2.zip" TargetMode="External"/><Relationship Id="rId7" Type="http://schemas.openxmlformats.org/officeDocument/2006/relationships/comments" Target="comments.xml"/><Relationship Id="rId12" Type="http://schemas.openxmlformats.org/officeDocument/2006/relationships/image" Target="media/image2.emf"/><Relationship Id="rId17" Type="http://schemas.openxmlformats.org/officeDocument/2006/relationships/image" Target="media/image7.emf"/><Relationship Id="rId25" Type="http://schemas.openxmlformats.org/officeDocument/2006/relationships/hyperlink" Target="https://doi.org/10.1007/s10811-010-9547-1" TargetMode="External"/><Relationship Id="rId2" Type="http://schemas.openxmlformats.org/officeDocument/2006/relationships/styles" Target="styles.xml"/><Relationship Id="rId16" Type="http://schemas.openxmlformats.org/officeDocument/2006/relationships/image" Target="media/image6.emf"/><Relationship Id="rId20" Type="http://schemas.openxmlformats.org/officeDocument/2006/relationships/hyperlink" Target="https://doi.org/10.5281/zenodo.1172783" TargetMode="External"/><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1.png"/><Relationship Id="rId24" Type="http://schemas.openxmlformats.org/officeDocument/2006/relationships/hyperlink" Target="https://doi.org/10.1016/j.cropro.2008.05.005" TargetMode="External"/><Relationship Id="rId5" Type="http://schemas.openxmlformats.org/officeDocument/2006/relationships/footnotes" Target="footnotes.xml"/><Relationship Id="rId15" Type="http://schemas.openxmlformats.org/officeDocument/2006/relationships/image" Target="media/image5.emf"/><Relationship Id="rId23" Type="http://schemas.openxmlformats.org/officeDocument/2006/relationships/hyperlink" Target="https://doi.org/10.1016/j.scienta.2015.09.021" TargetMode="External"/><Relationship Id="rId28" Type="http://schemas.microsoft.com/office/2011/relationships/people" Target="people.xml"/><Relationship Id="rId10" Type="http://schemas.openxmlformats.org/officeDocument/2006/relationships/hyperlink" Target="https://www.westgrid.ca/support/systems/cedar" TargetMode="External"/><Relationship Id="rId19" Type="http://schemas.openxmlformats.org/officeDocument/2006/relationships/hyperlink" Target="https://doi.org/10.1016/j.scienta.2015.09.012" TargetMode="External"/><Relationship Id="rId4" Type="http://schemas.openxmlformats.org/officeDocument/2006/relationships/webSettings" Target="webSettings.xml"/><Relationship Id="rId9" Type="http://schemas.openxmlformats.org/officeDocument/2006/relationships/hyperlink" Target="https://github.com/seb951/Acadian_Seaplants" TargetMode="External"/><Relationship Id="rId14" Type="http://schemas.openxmlformats.org/officeDocument/2006/relationships/image" Target="media/image4.emf"/><Relationship Id="rId22" Type="http://schemas.openxmlformats.org/officeDocument/2006/relationships/hyperlink" Target="https://doi.org/10.1007/s10811-010-9560-4" TargetMode="External"/><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256</TotalTime>
  <Pages>31</Pages>
  <Words>7067</Words>
  <Characters>40283</Characters>
  <Application>Microsoft Office Word</Application>
  <DocSecurity>0</DocSecurity>
  <Lines>335</Lines>
  <Paragraphs>94</Paragraphs>
  <ScaleCrop>false</ScaleCrop>
  <HeadingPairs>
    <vt:vector size="2" baseType="variant">
      <vt:variant>
        <vt:lpstr>Titre</vt:lpstr>
      </vt:variant>
      <vt:variant>
        <vt:i4>1</vt:i4>
      </vt:variant>
    </vt:vector>
  </HeadingPairs>
  <TitlesOfParts>
    <vt:vector size="1" baseType="lpstr">
      <vt:lpstr>The effect of a commercial Ascophyllum nodosum extracts on tomato and pepper plant productivity and their associated fungal and bacterial communities.</vt:lpstr>
    </vt:vector>
  </TitlesOfParts>
  <Company/>
  <LinksUpToDate>false</LinksUpToDate>
  <CharactersWithSpaces>47256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effect of a commercial Ascophyllum nodosum extracts on tomato and pepper plant productivity and their associated fungal and bacterial communities.</dc:title>
  <dc:creator>Sebastien Renaut</dc:creator>
  <cp:lastModifiedBy>Jacynthe Masse</cp:lastModifiedBy>
  <cp:revision>13</cp:revision>
  <dcterms:created xsi:type="dcterms:W3CDTF">2018-12-04T18:58:00Z</dcterms:created>
  <dcterms:modified xsi:type="dcterms:W3CDTF">2018-12-04T23:05:00Z</dcterms:modified>
</cp:coreProperties>
</file>